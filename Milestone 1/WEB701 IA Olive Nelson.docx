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color w:val="5B9BD5" w:themeColor="accent1"/>
          <w:sz w:val="24"/>
          <w:szCs w:val="24"/>
          <w:lang w:val="en-NZ"/>
        </w:rPr>
        <w:id w:val="519980675"/>
        <w:docPartObj>
          <w:docPartGallery w:val="Cover Pages"/>
          <w:docPartUnique/>
        </w:docPartObj>
      </w:sdtPr>
      <w:sdtEndPr>
        <w:rPr>
          <w:color w:val="auto"/>
        </w:rPr>
      </w:sdtEndPr>
      <w:sdtContent>
        <w:p w14:paraId="36B9F9F2" w14:textId="77777777" w:rsidR="00EA3D73" w:rsidRDefault="00EA3D73">
          <w:pPr>
            <w:pStyle w:val="NoSpacing"/>
            <w:spacing w:before="1540" w:after="240"/>
            <w:jc w:val="center"/>
            <w:rPr>
              <w:color w:val="5B9BD5" w:themeColor="accent1"/>
            </w:rPr>
          </w:pPr>
          <w:r>
            <w:rPr>
              <w:noProof/>
              <w:color w:val="5B9BD5" w:themeColor="accent1"/>
              <w:lang w:val="en-NZ" w:eastAsia="en-NZ"/>
            </w:rPr>
            <w:drawing>
              <wp:inline distT="0" distB="0" distL="0" distR="0" wp14:anchorId="36B9FA78" wp14:editId="36B9FA7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1A1E90CBF144E458DAB08153CBABC2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6B9F9F3" w14:textId="77777777" w:rsidR="00EA3D73" w:rsidRDefault="001F4C4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lang w:val="en-NZ"/>
                </w:rPr>
                <w:t>website proposal for the nelson branch of Olive growers new zealand</w:t>
              </w:r>
            </w:p>
          </w:sdtContent>
        </w:sdt>
        <w:sdt>
          <w:sdtPr>
            <w:rPr>
              <w:color w:val="5B9BD5" w:themeColor="accent1"/>
              <w:sz w:val="28"/>
              <w:szCs w:val="28"/>
            </w:rPr>
            <w:alias w:val="Subtitle"/>
            <w:tag w:val=""/>
            <w:id w:val="328029620"/>
            <w:placeholder>
              <w:docPart w:val="4D292C7733214C08A6CA402F073230D5"/>
            </w:placeholder>
            <w:dataBinding w:prefixMappings="xmlns:ns0='http://purl.org/dc/elements/1.1/' xmlns:ns1='http://schemas.openxmlformats.org/package/2006/metadata/core-properties' " w:xpath="/ns1:coreProperties[1]/ns0:subject[1]" w:storeItemID="{6C3C8BC8-F283-45AE-878A-BAB7291924A1}"/>
            <w:text/>
          </w:sdtPr>
          <w:sdtEndPr/>
          <w:sdtContent>
            <w:p w14:paraId="36B9F9F4" w14:textId="77777777" w:rsidR="00EA3D73" w:rsidRDefault="001F4C4B">
              <w:pPr>
                <w:pStyle w:val="NoSpacing"/>
                <w:jc w:val="center"/>
                <w:rPr>
                  <w:color w:val="5B9BD5" w:themeColor="accent1"/>
                  <w:sz w:val="28"/>
                  <w:szCs w:val="28"/>
                </w:rPr>
              </w:pPr>
              <w:r>
                <w:rPr>
                  <w:color w:val="5B9BD5" w:themeColor="accent1"/>
                  <w:sz w:val="28"/>
                  <w:szCs w:val="28"/>
                  <w:lang w:val="en-NZ"/>
                </w:rPr>
                <w:t>Web701 2016</w:t>
              </w:r>
            </w:p>
          </w:sdtContent>
        </w:sdt>
        <w:p w14:paraId="36B9F9F5" w14:textId="77777777" w:rsidR="00EA3D73" w:rsidRDefault="00EA3D73">
          <w:pPr>
            <w:pStyle w:val="NoSpacing"/>
            <w:spacing w:before="480"/>
            <w:jc w:val="center"/>
            <w:rPr>
              <w:color w:val="5B9BD5" w:themeColor="accent1"/>
            </w:rPr>
          </w:pPr>
          <w:r>
            <w:rPr>
              <w:noProof/>
              <w:color w:val="5B9BD5" w:themeColor="accent1"/>
              <w:lang w:val="en-NZ" w:eastAsia="en-NZ"/>
            </w:rPr>
            <mc:AlternateContent>
              <mc:Choice Requires="wps">
                <w:drawing>
                  <wp:anchor distT="0" distB="0" distL="114300" distR="114300" simplePos="0" relativeHeight="251659264" behindDoc="0" locked="0" layoutInCell="1" allowOverlap="1" wp14:anchorId="36B9FA7A" wp14:editId="36B9FA7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495227134"/>
                                  <w:dataBinding w:prefixMappings="xmlns:ns0='http://schemas.microsoft.com/office/2006/coverPageProps' " w:xpath="/ns0:CoverPageProperties[1]/ns0:PublishDate[1]" w:storeItemID="{55AF091B-3C7A-41E3-B477-F2FDAA23CFDA}"/>
                                  <w:date w:fullDate="2016-03-04T00:00:00Z">
                                    <w:dateFormat w:val="MMMM d, yyyy"/>
                                    <w:lid w:val="en-US"/>
                                    <w:storeMappedDataAs w:val="dateTime"/>
                                    <w:calendar w:val="gregorian"/>
                                  </w:date>
                                </w:sdtPr>
                                <w:sdtEndPr/>
                                <w:sdtContent>
                                  <w:p w14:paraId="36B9FA98" w14:textId="77777777" w:rsidR="001A0F60" w:rsidRDefault="001A0F60">
                                    <w:pPr>
                                      <w:pStyle w:val="NoSpacing"/>
                                      <w:spacing w:after="40"/>
                                      <w:jc w:val="center"/>
                                      <w:rPr>
                                        <w:caps/>
                                        <w:color w:val="5B9BD5" w:themeColor="accent1"/>
                                        <w:sz w:val="28"/>
                                        <w:szCs w:val="28"/>
                                      </w:rPr>
                                    </w:pPr>
                                    <w:r>
                                      <w:rPr>
                                        <w:caps/>
                                        <w:color w:val="5B9BD5" w:themeColor="accent1"/>
                                        <w:sz w:val="28"/>
                                        <w:szCs w:val="28"/>
                                      </w:rPr>
                                      <w:t>March 4, 2016</w:t>
                                    </w:r>
                                  </w:p>
                                </w:sdtContent>
                              </w:sdt>
                              <w:p w14:paraId="36B9FA99" w14:textId="77777777" w:rsidR="001A0F60" w:rsidRDefault="00EF35D9">
                                <w:pPr>
                                  <w:pStyle w:val="NoSpacing"/>
                                  <w:jc w:val="center"/>
                                  <w:rPr>
                                    <w:color w:val="5B9BD5" w:themeColor="accent1"/>
                                  </w:rPr>
                                </w:pPr>
                                <w:sdt>
                                  <w:sdtPr>
                                    <w:rPr>
                                      <w:caps/>
                                      <w:color w:val="5B9BD5" w:themeColor="accent1"/>
                                    </w:rPr>
                                    <w:alias w:val="Company"/>
                                    <w:tag w:val=""/>
                                    <w:id w:val="376130024"/>
                                    <w:dataBinding w:prefixMappings="xmlns:ns0='http://schemas.openxmlformats.org/officeDocument/2006/extended-properties' " w:xpath="/ns0:Properties[1]/ns0:Company[1]" w:storeItemID="{6668398D-A668-4E3E-A5EB-62B293D839F1}"/>
                                    <w:text/>
                                  </w:sdtPr>
                                  <w:sdtEndPr/>
                                  <w:sdtContent>
                                    <w:r w:rsidR="001A0F60">
                                      <w:rPr>
                                        <w:caps/>
                                        <w:color w:val="5B9BD5" w:themeColor="accent1"/>
                                      </w:rPr>
                                      <w:t>TeamTeam2016</w:t>
                                    </w:r>
                                  </w:sdtContent>
                                </w:sdt>
                              </w:p>
                              <w:p w14:paraId="36B9FA9A" w14:textId="77777777" w:rsidR="001A0F60" w:rsidRDefault="00EF35D9">
                                <w:pPr>
                                  <w:pStyle w:val="NoSpacing"/>
                                  <w:jc w:val="center"/>
                                  <w:rPr>
                                    <w:color w:val="5B9BD5" w:themeColor="accent1"/>
                                  </w:rPr>
                                </w:pPr>
                                <w:sdt>
                                  <w:sdtPr>
                                    <w:rPr>
                                      <w:color w:val="5B9BD5" w:themeColor="accent1"/>
                                    </w:rPr>
                                    <w:alias w:val="Address"/>
                                    <w:tag w:val=""/>
                                    <w:id w:val="-1827192311"/>
                                    <w:dataBinding w:prefixMappings="xmlns:ns0='http://schemas.microsoft.com/office/2006/coverPageProps' " w:xpath="/ns0:CoverPageProperties[1]/ns0:CompanyAddress[1]" w:storeItemID="{55AF091B-3C7A-41E3-B477-F2FDAA23CFDA}"/>
                                    <w:text/>
                                  </w:sdtPr>
                                  <w:sdtEndPr/>
                                  <w:sdtContent>
                                    <w:proofErr w:type="gramStart"/>
                                    <w:r w:rsidR="001A0F60">
                                      <w:rPr>
                                        <w:color w:val="5B9BD5" w:themeColor="accent1"/>
                                      </w:rPr>
                                      <w:t>c.o</w:t>
                                    </w:r>
                                    <w:proofErr w:type="gramEnd"/>
                                    <w:r w:rsidR="001A0F60">
                                      <w:rPr>
                                        <w:color w:val="5B9BD5" w:themeColor="accent1"/>
                                      </w:rPr>
                                      <w:t>. NMIT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B191E00">
                  <v:shapetype id="_x0000_t202" coordsize="21600,21600" o:spt="202" path="m,l,21600r21600,l21600,xe" w14:anchorId="36B9FA7A">
                    <v:stroke joinstyle="miter"/>
                    <v:path gradientshapeok="t" o:connecttype="rect"/>
                  </v:shapetype>
                  <v:shape id="Text Box 14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v:textbox style="mso-fit-shape-to-text:t" inset="0,0,0,0">
                      <w:txbxContent>
                        <w:sdt>
                          <w:sdtPr>
                            <w:rPr>
                              <w:caps/>
                              <w:color w:val="5B9BD5" w:themeColor="accent1"/>
                              <w:sz w:val="28"/>
                              <w:szCs w:val="28"/>
                            </w:rPr>
                            <w:alias w:val="Date"/>
                            <w:tag w:val=""/>
                            <w:id w:val="1495227134"/>
                            <w:dataBinding w:prefixMappings="xmlns:ns0='http://schemas.microsoft.com/office/2006/coverPageProps' " w:xpath="/ns0:CoverPageProperties[1]/ns0:PublishDate[1]" w:storeItemID="{55AF091B-3C7A-41E3-B477-F2FDAA23CFDA}"/>
                            <w:date w:fullDate="2016-03-04T00:00:00Z">
                              <w:dateFormat w:val="MMMM d, yyyy"/>
                              <w:lid w:val="en-US"/>
                              <w:storeMappedDataAs w:val="dateTime"/>
                              <w:calendar w:val="gregorian"/>
                            </w:date>
                          </w:sdtPr>
                          <w:sdtEndPr/>
                          <w:sdtContent>
                            <w:p w:rsidR="001A0F60" w:rsidRDefault="001A0F60" w14:paraId="1B655D39" w14:textId="77777777">
                              <w:pPr>
                                <w:pStyle w:val="NoSpacing"/>
                                <w:spacing w:after="40"/>
                                <w:jc w:val="center"/>
                                <w:rPr>
                                  <w:caps/>
                                  <w:color w:val="5B9BD5" w:themeColor="accent1"/>
                                  <w:sz w:val="28"/>
                                  <w:szCs w:val="28"/>
                                </w:rPr>
                              </w:pPr>
                              <w:r>
                                <w:rPr>
                                  <w:caps/>
                                  <w:color w:val="5B9BD5" w:themeColor="accent1"/>
                                  <w:sz w:val="28"/>
                                  <w:szCs w:val="28"/>
                                </w:rPr>
                                <w:t>March 4, 2016</w:t>
                              </w:r>
                            </w:p>
                          </w:sdtContent>
                        </w:sdt>
                        <w:p w:rsidR="001A0F60" w:rsidRDefault="0027428E" w14:paraId="3FE79BCD" w14:textId="77777777">
                          <w:pPr>
                            <w:pStyle w:val="NoSpacing"/>
                            <w:jc w:val="center"/>
                            <w:rPr>
                              <w:color w:val="5B9BD5" w:themeColor="accent1"/>
                            </w:rPr>
                          </w:pPr>
                          <w:sdt>
                            <w:sdtPr>
                              <w:rPr>
                                <w:caps/>
                                <w:color w:val="5B9BD5" w:themeColor="accent1"/>
                              </w:rPr>
                              <w:alias w:val="Company"/>
                              <w:tag w:val=""/>
                              <w:id w:val="376130024"/>
                              <w:dataBinding w:prefixMappings="xmlns:ns0='http://schemas.openxmlformats.org/officeDocument/2006/extended-properties' " w:xpath="/ns0:Properties[1]/ns0:Company[1]" w:storeItemID="{6668398D-A668-4E3E-A5EB-62B293D839F1}"/>
                              <w:text/>
                            </w:sdtPr>
                            <w:sdtEndPr/>
                            <w:sdtContent>
                              <w:r w:rsidR="001A0F60">
                                <w:rPr>
                                  <w:caps/>
                                  <w:color w:val="5B9BD5" w:themeColor="accent1"/>
                                </w:rPr>
                                <w:t>TeamTeam2016</w:t>
                              </w:r>
                            </w:sdtContent>
                          </w:sdt>
                        </w:p>
                        <w:p w:rsidR="001A0F60" w:rsidRDefault="0027428E" w14:paraId="52AA1BAD" w14:textId="77777777">
                          <w:pPr>
                            <w:pStyle w:val="NoSpacing"/>
                            <w:jc w:val="center"/>
                            <w:rPr>
                              <w:color w:val="5B9BD5" w:themeColor="accent1"/>
                            </w:rPr>
                          </w:pPr>
                          <w:sdt>
                            <w:sdtPr>
                              <w:rPr>
                                <w:color w:val="5B9BD5" w:themeColor="accent1"/>
                              </w:rPr>
                              <w:alias w:val="Address"/>
                              <w:tag w:val=""/>
                              <w:id w:val="-1827192311"/>
                              <w:dataBinding w:prefixMappings="xmlns:ns0='http://schemas.microsoft.com/office/2006/coverPageProps' " w:xpath="/ns0:CoverPageProperties[1]/ns0:CompanyAddress[1]" w:storeItemID="{55AF091B-3C7A-41E3-B477-F2FDAA23CFDA}"/>
                              <w:text/>
                            </w:sdtPr>
                            <w:sdtEndPr/>
                            <w:sdtContent>
                              <w:r w:rsidR="001A0F60">
                                <w:rPr>
                                  <w:color w:val="5B9BD5" w:themeColor="accent1"/>
                                </w:rPr>
                                <w:t>c.o. NMIT</w:t>
                              </w:r>
                            </w:sdtContent>
                          </w:sdt>
                        </w:p>
                      </w:txbxContent>
                    </v:textbox>
                    <w10:wrap anchorx="margin" anchory="page"/>
                  </v:shape>
                </w:pict>
              </mc:Fallback>
            </mc:AlternateContent>
          </w:r>
          <w:r>
            <w:rPr>
              <w:noProof/>
              <w:color w:val="5B9BD5" w:themeColor="accent1"/>
              <w:lang w:val="en-NZ" w:eastAsia="en-NZ"/>
            </w:rPr>
            <w:drawing>
              <wp:inline distT="0" distB="0" distL="0" distR="0" wp14:anchorId="36B9FA7C" wp14:editId="36B9FA7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B9F9F6" w14:textId="77777777" w:rsidR="00EA3D73" w:rsidRDefault="00EA3D73">
          <w:r>
            <w:br w:type="page"/>
          </w:r>
        </w:p>
      </w:sdtContent>
    </w:sdt>
    <w:sdt>
      <w:sdtPr>
        <w:rPr>
          <w:rFonts w:ascii="Arial" w:eastAsiaTheme="minorHAnsi" w:hAnsi="Arial" w:cs="Arial"/>
          <w:color w:val="auto"/>
          <w:sz w:val="24"/>
          <w:szCs w:val="24"/>
          <w:lang w:val="en-NZ"/>
        </w:rPr>
        <w:id w:val="-546216137"/>
        <w:docPartObj>
          <w:docPartGallery w:val="Table of Contents"/>
          <w:docPartUnique/>
        </w:docPartObj>
      </w:sdtPr>
      <w:sdtEndPr>
        <w:rPr>
          <w:b/>
          <w:bCs/>
          <w:noProof/>
        </w:rPr>
      </w:sdtEndPr>
      <w:sdtContent>
        <w:p w14:paraId="36B9F9F7" w14:textId="77777777" w:rsidR="00EA3D73" w:rsidRDefault="00EA3D73">
          <w:pPr>
            <w:pStyle w:val="TOCHeading"/>
          </w:pPr>
          <w:r>
            <w:t>Contents</w:t>
          </w:r>
        </w:p>
        <w:p w14:paraId="36B9F9F8" w14:textId="77777777" w:rsidR="00EA3D73" w:rsidRDefault="00EA3D73">
          <w:pPr>
            <w:pStyle w:val="TOC1"/>
            <w:tabs>
              <w:tab w:val="right" w:leader="dot" w:pos="9016"/>
            </w:tabs>
            <w:rPr>
              <w:noProof/>
            </w:rPr>
          </w:pPr>
          <w:r>
            <w:fldChar w:fldCharType="begin"/>
          </w:r>
          <w:r>
            <w:instrText xml:space="preserve"> TOC \o "1-3" \h \z \u </w:instrText>
          </w:r>
          <w:r>
            <w:fldChar w:fldCharType="separate"/>
          </w:r>
          <w:hyperlink w:anchor="_Toc444854290" w:history="1">
            <w:r w:rsidRPr="003A6D06">
              <w:rPr>
                <w:rStyle w:val="Hyperlink"/>
                <w:noProof/>
              </w:rPr>
              <w:t>Executive Summary</w:t>
            </w:r>
            <w:r>
              <w:rPr>
                <w:noProof/>
                <w:webHidden/>
              </w:rPr>
              <w:tab/>
            </w:r>
            <w:r>
              <w:rPr>
                <w:noProof/>
                <w:webHidden/>
              </w:rPr>
              <w:fldChar w:fldCharType="begin"/>
            </w:r>
            <w:r>
              <w:rPr>
                <w:noProof/>
                <w:webHidden/>
              </w:rPr>
              <w:instrText xml:space="preserve"> PAGEREF _Toc444854290 \h </w:instrText>
            </w:r>
            <w:r>
              <w:rPr>
                <w:noProof/>
                <w:webHidden/>
              </w:rPr>
            </w:r>
            <w:r>
              <w:rPr>
                <w:noProof/>
                <w:webHidden/>
              </w:rPr>
              <w:fldChar w:fldCharType="separate"/>
            </w:r>
            <w:r>
              <w:rPr>
                <w:noProof/>
                <w:webHidden/>
              </w:rPr>
              <w:t>2</w:t>
            </w:r>
            <w:r>
              <w:rPr>
                <w:noProof/>
                <w:webHidden/>
              </w:rPr>
              <w:fldChar w:fldCharType="end"/>
            </w:r>
          </w:hyperlink>
        </w:p>
        <w:p w14:paraId="36B9F9F9" w14:textId="77777777" w:rsidR="00EA3D73" w:rsidRDefault="00EF35D9">
          <w:pPr>
            <w:pStyle w:val="TOC1"/>
            <w:tabs>
              <w:tab w:val="right" w:leader="dot" w:pos="9016"/>
            </w:tabs>
            <w:rPr>
              <w:noProof/>
            </w:rPr>
          </w:pPr>
          <w:hyperlink w:anchor="_Toc444854291" w:history="1">
            <w:r w:rsidR="00EA3D73" w:rsidRPr="003A6D06">
              <w:rPr>
                <w:rStyle w:val="Hyperlink"/>
                <w:noProof/>
              </w:rPr>
              <w:t>Introduction</w:t>
            </w:r>
            <w:r w:rsidR="00EA3D73">
              <w:rPr>
                <w:noProof/>
                <w:webHidden/>
              </w:rPr>
              <w:tab/>
            </w:r>
            <w:r w:rsidR="00EA3D73">
              <w:rPr>
                <w:noProof/>
                <w:webHidden/>
              </w:rPr>
              <w:fldChar w:fldCharType="begin"/>
            </w:r>
            <w:r w:rsidR="00EA3D73">
              <w:rPr>
                <w:noProof/>
                <w:webHidden/>
              </w:rPr>
              <w:instrText xml:space="preserve"> PAGEREF _Toc444854291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9FA" w14:textId="77777777" w:rsidR="00EA3D73" w:rsidRDefault="00EF35D9">
          <w:pPr>
            <w:pStyle w:val="TOC1"/>
            <w:tabs>
              <w:tab w:val="right" w:leader="dot" w:pos="9016"/>
            </w:tabs>
            <w:rPr>
              <w:noProof/>
            </w:rPr>
          </w:pPr>
          <w:hyperlink w:anchor="_Toc444854292" w:history="1">
            <w:r w:rsidR="00EA3D73" w:rsidRPr="003A6D06">
              <w:rPr>
                <w:rStyle w:val="Hyperlink"/>
                <w:noProof/>
              </w:rPr>
              <w:t>User Requirements</w:t>
            </w:r>
            <w:r w:rsidR="00EA3D73">
              <w:rPr>
                <w:noProof/>
                <w:webHidden/>
              </w:rPr>
              <w:tab/>
            </w:r>
            <w:r w:rsidR="00EA3D73">
              <w:rPr>
                <w:noProof/>
                <w:webHidden/>
              </w:rPr>
              <w:fldChar w:fldCharType="begin"/>
            </w:r>
            <w:r w:rsidR="00EA3D73">
              <w:rPr>
                <w:noProof/>
                <w:webHidden/>
              </w:rPr>
              <w:instrText xml:space="preserve"> PAGEREF _Toc444854292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9FB" w14:textId="77777777" w:rsidR="00EA3D73" w:rsidRDefault="00EF35D9">
          <w:pPr>
            <w:pStyle w:val="TOC2"/>
            <w:tabs>
              <w:tab w:val="right" w:leader="dot" w:pos="9016"/>
            </w:tabs>
            <w:rPr>
              <w:noProof/>
            </w:rPr>
          </w:pPr>
          <w:hyperlink w:anchor="_Toc444854293" w:history="1">
            <w:r w:rsidR="00EA3D73" w:rsidRPr="003A6D06">
              <w:rPr>
                <w:rStyle w:val="Hyperlink"/>
                <w:noProof/>
              </w:rPr>
              <w:t>General Functionality</w:t>
            </w:r>
            <w:r w:rsidR="00EA3D73">
              <w:rPr>
                <w:noProof/>
                <w:webHidden/>
              </w:rPr>
              <w:tab/>
            </w:r>
            <w:r w:rsidR="00EA3D73">
              <w:rPr>
                <w:noProof/>
                <w:webHidden/>
              </w:rPr>
              <w:fldChar w:fldCharType="begin"/>
            </w:r>
            <w:r w:rsidR="00EA3D73">
              <w:rPr>
                <w:noProof/>
                <w:webHidden/>
              </w:rPr>
              <w:instrText xml:space="preserve"> PAGEREF _Toc444854293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9FC" w14:textId="77777777" w:rsidR="00EA3D73" w:rsidRDefault="00EF35D9">
          <w:pPr>
            <w:pStyle w:val="TOC2"/>
            <w:tabs>
              <w:tab w:val="right" w:leader="dot" w:pos="9016"/>
            </w:tabs>
            <w:rPr>
              <w:noProof/>
            </w:rPr>
          </w:pPr>
          <w:hyperlink w:anchor="_Toc444854294" w:history="1">
            <w:r w:rsidR="00EA3D73" w:rsidRPr="003A6D06">
              <w:rPr>
                <w:rStyle w:val="Hyperlink"/>
                <w:noProof/>
              </w:rPr>
              <w:t>Section – Specific Functionality</w:t>
            </w:r>
            <w:r w:rsidR="00EA3D73">
              <w:rPr>
                <w:noProof/>
                <w:webHidden/>
              </w:rPr>
              <w:tab/>
            </w:r>
            <w:r w:rsidR="00EA3D73">
              <w:rPr>
                <w:noProof/>
                <w:webHidden/>
              </w:rPr>
              <w:fldChar w:fldCharType="begin"/>
            </w:r>
            <w:r w:rsidR="00EA3D73">
              <w:rPr>
                <w:noProof/>
                <w:webHidden/>
              </w:rPr>
              <w:instrText xml:space="preserve"> PAGEREF _Toc444854294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9FD" w14:textId="77777777" w:rsidR="00EA3D73" w:rsidRDefault="00EF35D9">
          <w:pPr>
            <w:pStyle w:val="TOC1"/>
            <w:tabs>
              <w:tab w:val="right" w:leader="dot" w:pos="9016"/>
            </w:tabs>
            <w:rPr>
              <w:noProof/>
            </w:rPr>
          </w:pPr>
          <w:hyperlink w:anchor="_Toc444854295" w:history="1">
            <w:r w:rsidR="00EA3D73" w:rsidRPr="003A6D06">
              <w:rPr>
                <w:rStyle w:val="Hyperlink"/>
                <w:noProof/>
              </w:rPr>
              <w:t>Site Goals</w:t>
            </w:r>
            <w:r w:rsidR="00EA3D73">
              <w:rPr>
                <w:noProof/>
                <w:webHidden/>
              </w:rPr>
              <w:tab/>
            </w:r>
            <w:r w:rsidR="00EA3D73">
              <w:rPr>
                <w:noProof/>
                <w:webHidden/>
              </w:rPr>
              <w:fldChar w:fldCharType="begin"/>
            </w:r>
            <w:r w:rsidR="00EA3D73">
              <w:rPr>
                <w:noProof/>
                <w:webHidden/>
              </w:rPr>
              <w:instrText xml:space="preserve"> PAGEREF _Toc444854295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9FE" w14:textId="77777777" w:rsidR="00EA3D73" w:rsidRDefault="00EF35D9">
          <w:pPr>
            <w:pStyle w:val="TOC2"/>
            <w:tabs>
              <w:tab w:val="right" w:leader="dot" w:pos="9016"/>
            </w:tabs>
            <w:rPr>
              <w:noProof/>
            </w:rPr>
          </w:pPr>
          <w:hyperlink w:anchor="_Toc444854296" w:history="1">
            <w:r w:rsidR="00EA3D73" w:rsidRPr="003A6D06">
              <w:rPr>
                <w:rStyle w:val="Hyperlink"/>
                <w:noProof/>
              </w:rPr>
              <w:t>Mission or Purpose of the Organisation</w:t>
            </w:r>
            <w:r w:rsidR="00EA3D73">
              <w:rPr>
                <w:noProof/>
                <w:webHidden/>
              </w:rPr>
              <w:tab/>
            </w:r>
            <w:r w:rsidR="00EA3D73">
              <w:rPr>
                <w:noProof/>
                <w:webHidden/>
              </w:rPr>
              <w:fldChar w:fldCharType="begin"/>
            </w:r>
            <w:r w:rsidR="00EA3D73">
              <w:rPr>
                <w:noProof/>
                <w:webHidden/>
              </w:rPr>
              <w:instrText xml:space="preserve"> PAGEREF _Toc444854296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9FF" w14:textId="77777777" w:rsidR="00EA3D73" w:rsidRDefault="00EF35D9">
          <w:pPr>
            <w:pStyle w:val="TOC2"/>
            <w:tabs>
              <w:tab w:val="right" w:leader="dot" w:pos="9016"/>
            </w:tabs>
            <w:rPr>
              <w:noProof/>
            </w:rPr>
          </w:pPr>
          <w:hyperlink w:anchor="_Toc444854297" w:history="1">
            <w:r w:rsidR="00EA3D73" w:rsidRPr="003A6D06">
              <w:rPr>
                <w:rStyle w:val="Hyperlink"/>
                <w:noProof/>
              </w:rPr>
              <w:t>Short Term Goals</w:t>
            </w:r>
            <w:r w:rsidR="00EA3D73">
              <w:rPr>
                <w:noProof/>
                <w:webHidden/>
              </w:rPr>
              <w:tab/>
            </w:r>
            <w:r w:rsidR="00EA3D73">
              <w:rPr>
                <w:noProof/>
                <w:webHidden/>
              </w:rPr>
              <w:fldChar w:fldCharType="begin"/>
            </w:r>
            <w:r w:rsidR="00EA3D73">
              <w:rPr>
                <w:noProof/>
                <w:webHidden/>
              </w:rPr>
              <w:instrText xml:space="preserve"> PAGEREF _Toc444854297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A00" w14:textId="77777777" w:rsidR="00EA3D73" w:rsidRDefault="00EF35D9">
          <w:pPr>
            <w:pStyle w:val="TOC2"/>
            <w:tabs>
              <w:tab w:val="right" w:leader="dot" w:pos="9016"/>
            </w:tabs>
            <w:rPr>
              <w:noProof/>
            </w:rPr>
          </w:pPr>
          <w:hyperlink w:anchor="_Toc444854298" w:history="1">
            <w:r w:rsidR="00EA3D73" w:rsidRPr="003A6D06">
              <w:rPr>
                <w:rStyle w:val="Hyperlink"/>
                <w:noProof/>
              </w:rPr>
              <w:t>Long Term Goals</w:t>
            </w:r>
            <w:r w:rsidR="00EA3D73">
              <w:rPr>
                <w:noProof/>
                <w:webHidden/>
              </w:rPr>
              <w:tab/>
            </w:r>
            <w:r w:rsidR="00EA3D73">
              <w:rPr>
                <w:noProof/>
                <w:webHidden/>
              </w:rPr>
              <w:fldChar w:fldCharType="begin"/>
            </w:r>
            <w:r w:rsidR="00EA3D73">
              <w:rPr>
                <w:noProof/>
                <w:webHidden/>
              </w:rPr>
              <w:instrText xml:space="preserve"> PAGEREF _Toc444854298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A01" w14:textId="77777777" w:rsidR="00EA3D73" w:rsidRDefault="00EF35D9">
          <w:pPr>
            <w:pStyle w:val="TOC2"/>
            <w:tabs>
              <w:tab w:val="right" w:leader="dot" w:pos="9016"/>
            </w:tabs>
            <w:rPr>
              <w:noProof/>
            </w:rPr>
          </w:pPr>
          <w:hyperlink w:anchor="_Toc444854299" w:history="1">
            <w:r w:rsidR="00EA3D73" w:rsidRPr="003A6D06">
              <w:rPr>
                <w:rStyle w:val="Hyperlink"/>
                <w:noProof/>
              </w:rPr>
              <w:t>Intended Audience</w:t>
            </w:r>
            <w:r w:rsidR="00EA3D73">
              <w:rPr>
                <w:noProof/>
                <w:webHidden/>
              </w:rPr>
              <w:tab/>
            </w:r>
            <w:r w:rsidR="00EA3D73">
              <w:rPr>
                <w:noProof/>
                <w:webHidden/>
              </w:rPr>
              <w:fldChar w:fldCharType="begin"/>
            </w:r>
            <w:r w:rsidR="00EA3D73">
              <w:rPr>
                <w:noProof/>
                <w:webHidden/>
              </w:rPr>
              <w:instrText xml:space="preserve"> PAGEREF _Toc444854299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A02" w14:textId="77777777" w:rsidR="00EA3D73" w:rsidRDefault="00EF35D9">
          <w:pPr>
            <w:pStyle w:val="TOC2"/>
            <w:tabs>
              <w:tab w:val="right" w:leader="dot" w:pos="9016"/>
            </w:tabs>
            <w:rPr>
              <w:noProof/>
            </w:rPr>
          </w:pPr>
          <w:hyperlink w:anchor="_Toc444854300" w:history="1">
            <w:r w:rsidR="00EA3D73" w:rsidRPr="003A6D06">
              <w:rPr>
                <w:rStyle w:val="Hyperlink"/>
                <w:noProof/>
              </w:rPr>
              <w:t>Attraction to the Website</w:t>
            </w:r>
            <w:r w:rsidR="00EA3D73">
              <w:rPr>
                <w:noProof/>
                <w:webHidden/>
              </w:rPr>
              <w:tab/>
            </w:r>
            <w:r w:rsidR="00EA3D73">
              <w:rPr>
                <w:noProof/>
                <w:webHidden/>
              </w:rPr>
              <w:fldChar w:fldCharType="begin"/>
            </w:r>
            <w:r w:rsidR="00EA3D73">
              <w:rPr>
                <w:noProof/>
                <w:webHidden/>
              </w:rPr>
              <w:instrText xml:space="preserve"> PAGEREF _Toc444854300 \h </w:instrText>
            </w:r>
            <w:r w:rsidR="00EA3D73">
              <w:rPr>
                <w:noProof/>
                <w:webHidden/>
              </w:rPr>
            </w:r>
            <w:r w:rsidR="00EA3D73">
              <w:rPr>
                <w:noProof/>
                <w:webHidden/>
              </w:rPr>
              <w:fldChar w:fldCharType="separate"/>
            </w:r>
            <w:r w:rsidR="00EA3D73">
              <w:rPr>
                <w:noProof/>
                <w:webHidden/>
              </w:rPr>
              <w:t>2</w:t>
            </w:r>
            <w:r w:rsidR="00EA3D73">
              <w:rPr>
                <w:noProof/>
                <w:webHidden/>
              </w:rPr>
              <w:fldChar w:fldCharType="end"/>
            </w:r>
          </w:hyperlink>
        </w:p>
        <w:p w14:paraId="36B9FA03" w14:textId="77777777" w:rsidR="00EA3D73" w:rsidRDefault="00EF35D9">
          <w:pPr>
            <w:pStyle w:val="TOC1"/>
            <w:tabs>
              <w:tab w:val="right" w:leader="dot" w:pos="9016"/>
            </w:tabs>
            <w:rPr>
              <w:noProof/>
            </w:rPr>
          </w:pPr>
          <w:hyperlink w:anchor="_Toc444854301" w:history="1">
            <w:r w:rsidR="00EA3D73" w:rsidRPr="003A6D06">
              <w:rPr>
                <w:rStyle w:val="Hyperlink"/>
                <w:noProof/>
              </w:rPr>
              <w:t>Section Two – User Experience</w:t>
            </w:r>
            <w:r w:rsidR="00EA3D73">
              <w:rPr>
                <w:noProof/>
                <w:webHidden/>
              </w:rPr>
              <w:tab/>
            </w:r>
            <w:r w:rsidR="00EA3D73">
              <w:rPr>
                <w:noProof/>
                <w:webHidden/>
              </w:rPr>
              <w:fldChar w:fldCharType="begin"/>
            </w:r>
            <w:r w:rsidR="00EA3D73">
              <w:rPr>
                <w:noProof/>
                <w:webHidden/>
              </w:rPr>
              <w:instrText xml:space="preserve"> PAGEREF _Toc444854301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4" w14:textId="77777777" w:rsidR="00EA3D73" w:rsidRDefault="00EF35D9">
          <w:pPr>
            <w:pStyle w:val="TOC2"/>
            <w:tabs>
              <w:tab w:val="right" w:leader="dot" w:pos="9016"/>
            </w:tabs>
            <w:rPr>
              <w:noProof/>
            </w:rPr>
          </w:pPr>
          <w:hyperlink w:anchor="_Toc444854302" w:history="1">
            <w:r w:rsidR="00EA3D73" w:rsidRPr="003A6D06">
              <w:rPr>
                <w:rStyle w:val="Hyperlink"/>
                <w:noProof/>
              </w:rPr>
              <w:t>Audience Definition</w:t>
            </w:r>
            <w:r w:rsidR="00EA3D73">
              <w:rPr>
                <w:noProof/>
                <w:webHidden/>
              </w:rPr>
              <w:tab/>
            </w:r>
            <w:r w:rsidR="00EA3D73">
              <w:rPr>
                <w:noProof/>
                <w:webHidden/>
              </w:rPr>
              <w:fldChar w:fldCharType="begin"/>
            </w:r>
            <w:r w:rsidR="00EA3D73">
              <w:rPr>
                <w:noProof/>
                <w:webHidden/>
              </w:rPr>
              <w:instrText xml:space="preserve"> PAGEREF _Toc444854302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5" w14:textId="77777777" w:rsidR="00EA3D73" w:rsidRDefault="00EF35D9">
          <w:pPr>
            <w:pStyle w:val="TOC2"/>
            <w:tabs>
              <w:tab w:val="right" w:leader="dot" w:pos="9016"/>
            </w:tabs>
            <w:rPr>
              <w:noProof/>
            </w:rPr>
          </w:pPr>
          <w:hyperlink w:anchor="_Toc444854303" w:history="1">
            <w:r w:rsidR="00EA3D73" w:rsidRPr="003A6D06">
              <w:rPr>
                <w:rStyle w:val="Hyperlink"/>
                <w:noProof/>
              </w:rPr>
              <w:t>Scenarios</w:t>
            </w:r>
            <w:r w:rsidR="00EA3D73">
              <w:rPr>
                <w:noProof/>
                <w:webHidden/>
              </w:rPr>
              <w:tab/>
            </w:r>
            <w:r w:rsidR="00EA3D73">
              <w:rPr>
                <w:noProof/>
                <w:webHidden/>
              </w:rPr>
              <w:fldChar w:fldCharType="begin"/>
            </w:r>
            <w:r w:rsidR="00EA3D73">
              <w:rPr>
                <w:noProof/>
                <w:webHidden/>
              </w:rPr>
              <w:instrText xml:space="preserve"> PAGEREF _Toc444854303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6" w14:textId="77777777" w:rsidR="00EA3D73" w:rsidRDefault="00EF35D9">
          <w:pPr>
            <w:pStyle w:val="TOC2"/>
            <w:tabs>
              <w:tab w:val="right" w:leader="dot" w:pos="9016"/>
            </w:tabs>
            <w:rPr>
              <w:noProof/>
            </w:rPr>
          </w:pPr>
          <w:hyperlink w:anchor="_Toc444854304" w:history="1">
            <w:r w:rsidR="00EA3D73" w:rsidRPr="003A6D06">
              <w:rPr>
                <w:rStyle w:val="Hyperlink"/>
                <w:noProof/>
              </w:rPr>
              <w:t>Competitive Analysis Summary</w:t>
            </w:r>
            <w:r w:rsidR="00EA3D73">
              <w:rPr>
                <w:noProof/>
                <w:webHidden/>
              </w:rPr>
              <w:tab/>
            </w:r>
            <w:r w:rsidR="00EA3D73">
              <w:rPr>
                <w:noProof/>
                <w:webHidden/>
              </w:rPr>
              <w:fldChar w:fldCharType="begin"/>
            </w:r>
            <w:r w:rsidR="00EA3D73">
              <w:rPr>
                <w:noProof/>
                <w:webHidden/>
              </w:rPr>
              <w:instrText xml:space="preserve"> PAGEREF _Toc444854304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7" w14:textId="77777777" w:rsidR="00EA3D73" w:rsidRDefault="00EF35D9">
          <w:pPr>
            <w:pStyle w:val="TOC1"/>
            <w:tabs>
              <w:tab w:val="right" w:leader="dot" w:pos="9016"/>
            </w:tabs>
            <w:rPr>
              <w:noProof/>
            </w:rPr>
          </w:pPr>
          <w:hyperlink w:anchor="_Toc444854305" w:history="1">
            <w:r w:rsidR="00EA3D73" w:rsidRPr="003A6D06">
              <w:rPr>
                <w:rStyle w:val="Hyperlink"/>
                <w:noProof/>
              </w:rPr>
              <w:t>Section Three Site Content</w:t>
            </w:r>
            <w:r w:rsidR="00EA3D73">
              <w:rPr>
                <w:noProof/>
                <w:webHidden/>
              </w:rPr>
              <w:tab/>
            </w:r>
            <w:r w:rsidR="00EA3D73">
              <w:rPr>
                <w:noProof/>
                <w:webHidden/>
              </w:rPr>
              <w:fldChar w:fldCharType="begin"/>
            </w:r>
            <w:r w:rsidR="00EA3D73">
              <w:rPr>
                <w:noProof/>
                <w:webHidden/>
              </w:rPr>
              <w:instrText xml:space="preserve"> PAGEREF _Toc444854305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8" w14:textId="77777777" w:rsidR="00EA3D73" w:rsidRDefault="00EF35D9">
          <w:pPr>
            <w:pStyle w:val="TOC2"/>
            <w:tabs>
              <w:tab w:val="right" w:leader="dot" w:pos="9016"/>
            </w:tabs>
            <w:rPr>
              <w:noProof/>
            </w:rPr>
          </w:pPr>
          <w:hyperlink w:anchor="_Toc444854306" w:history="1">
            <w:r w:rsidR="00EA3D73" w:rsidRPr="003A6D06">
              <w:rPr>
                <w:rStyle w:val="Hyperlink"/>
                <w:noProof/>
              </w:rPr>
              <w:t>Content Grouping and Labelling</w:t>
            </w:r>
            <w:r w:rsidR="00EA3D73">
              <w:rPr>
                <w:noProof/>
                <w:webHidden/>
              </w:rPr>
              <w:tab/>
            </w:r>
            <w:r w:rsidR="00EA3D73">
              <w:rPr>
                <w:noProof/>
                <w:webHidden/>
              </w:rPr>
              <w:fldChar w:fldCharType="begin"/>
            </w:r>
            <w:r w:rsidR="00EA3D73">
              <w:rPr>
                <w:noProof/>
                <w:webHidden/>
              </w:rPr>
              <w:instrText xml:space="preserve"> PAGEREF _Toc444854306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9" w14:textId="77777777" w:rsidR="00EA3D73" w:rsidRDefault="00EF35D9">
          <w:pPr>
            <w:pStyle w:val="TOC2"/>
            <w:tabs>
              <w:tab w:val="right" w:leader="dot" w:pos="9016"/>
            </w:tabs>
            <w:rPr>
              <w:noProof/>
            </w:rPr>
          </w:pPr>
          <w:hyperlink w:anchor="_Toc444854307" w:history="1">
            <w:r w:rsidR="00EA3D73" w:rsidRPr="003A6D06">
              <w:rPr>
                <w:rStyle w:val="Hyperlink"/>
                <w:noProof/>
              </w:rPr>
              <w:t>Functional Requirements</w:t>
            </w:r>
            <w:r w:rsidR="00EA3D73">
              <w:rPr>
                <w:noProof/>
                <w:webHidden/>
              </w:rPr>
              <w:tab/>
            </w:r>
            <w:r w:rsidR="00EA3D73">
              <w:rPr>
                <w:noProof/>
                <w:webHidden/>
              </w:rPr>
              <w:fldChar w:fldCharType="begin"/>
            </w:r>
            <w:r w:rsidR="00EA3D73">
              <w:rPr>
                <w:noProof/>
                <w:webHidden/>
              </w:rPr>
              <w:instrText xml:space="preserve"> PAGEREF _Toc444854307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A" w14:textId="77777777" w:rsidR="00EA3D73" w:rsidRDefault="00EF35D9">
          <w:pPr>
            <w:pStyle w:val="TOC1"/>
            <w:tabs>
              <w:tab w:val="right" w:leader="dot" w:pos="9016"/>
            </w:tabs>
            <w:rPr>
              <w:noProof/>
            </w:rPr>
          </w:pPr>
          <w:hyperlink w:anchor="_Toc444854308" w:history="1">
            <w:r w:rsidR="00EA3D73" w:rsidRPr="003A6D06">
              <w:rPr>
                <w:rStyle w:val="Hyperlink"/>
                <w:noProof/>
              </w:rPr>
              <w:t>Section 4 Site Structure</w:t>
            </w:r>
            <w:r w:rsidR="00EA3D73">
              <w:rPr>
                <w:noProof/>
                <w:webHidden/>
              </w:rPr>
              <w:tab/>
            </w:r>
            <w:r w:rsidR="00EA3D73">
              <w:rPr>
                <w:noProof/>
                <w:webHidden/>
              </w:rPr>
              <w:fldChar w:fldCharType="begin"/>
            </w:r>
            <w:r w:rsidR="00EA3D73">
              <w:rPr>
                <w:noProof/>
                <w:webHidden/>
              </w:rPr>
              <w:instrText xml:space="preserve"> PAGEREF _Toc444854308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B" w14:textId="77777777" w:rsidR="00EA3D73" w:rsidRDefault="00EF35D9">
          <w:pPr>
            <w:pStyle w:val="TOC2"/>
            <w:tabs>
              <w:tab w:val="right" w:leader="dot" w:pos="9016"/>
            </w:tabs>
            <w:rPr>
              <w:noProof/>
            </w:rPr>
          </w:pPr>
          <w:hyperlink w:anchor="_Toc444854309" w:history="1">
            <w:r w:rsidR="00EA3D73" w:rsidRPr="003A6D06">
              <w:rPr>
                <w:rStyle w:val="Hyperlink"/>
                <w:noProof/>
              </w:rPr>
              <w:t>Site Structure Listing</w:t>
            </w:r>
            <w:r w:rsidR="00EA3D73">
              <w:rPr>
                <w:noProof/>
                <w:webHidden/>
              </w:rPr>
              <w:tab/>
            </w:r>
            <w:r w:rsidR="00EA3D73">
              <w:rPr>
                <w:noProof/>
                <w:webHidden/>
              </w:rPr>
              <w:fldChar w:fldCharType="begin"/>
            </w:r>
            <w:r w:rsidR="00EA3D73">
              <w:rPr>
                <w:noProof/>
                <w:webHidden/>
              </w:rPr>
              <w:instrText xml:space="preserve"> PAGEREF _Toc444854309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C" w14:textId="77777777" w:rsidR="00EA3D73" w:rsidRDefault="00EF35D9">
          <w:pPr>
            <w:pStyle w:val="TOC2"/>
            <w:tabs>
              <w:tab w:val="right" w:leader="dot" w:pos="9016"/>
            </w:tabs>
            <w:rPr>
              <w:noProof/>
            </w:rPr>
          </w:pPr>
          <w:hyperlink w:anchor="_Toc444854310" w:history="1">
            <w:r w:rsidR="00EA3D73" w:rsidRPr="003A6D06">
              <w:rPr>
                <w:rStyle w:val="Hyperlink"/>
                <w:noProof/>
              </w:rPr>
              <w:t>Architectural Blueprints</w:t>
            </w:r>
            <w:r w:rsidR="00EA3D73">
              <w:rPr>
                <w:noProof/>
                <w:webHidden/>
              </w:rPr>
              <w:tab/>
            </w:r>
            <w:r w:rsidR="00EA3D73">
              <w:rPr>
                <w:noProof/>
                <w:webHidden/>
              </w:rPr>
              <w:fldChar w:fldCharType="begin"/>
            </w:r>
            <w:r w:rsidR="00EA3D73">
              <w:rPr>
                <w:noProof/>
                <w:webHidden/>
              </w:rPr>
              <w:instrText xml:space="preserve"> PAGEREF _Toc444854310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D" w14:textId="77777777" w:rsidR="00EA3D73" w:rsidRDefault="00EF35D9">
          <w:pPr>
            <w:pStyle w:val="TOC1"/>
            <w:tabs>
              <w:tab w:val="right" w:leader="dot" w:pos="9016"/>
            </w:tabs>
            <w:rPr>
              <w:noProof/>
            </w:rPr>
          </w:pPr>
          <w:hyperlink w:anchor="_Toc444854311" w:history="1">
            <w:r w:rsidR="00EA3D73" w:rsidRPr="003A6D06">
              <w:rPr>
                <w:rStyle w:val="Hyperlink"/>
                <w:noProof/>
              </w:rPr>
              <w:t>Section 5 – Visual Design</w:t>
            </w:r>
            <w:r w:rsidR="00EA3D73">
              <w:rPr>
                <w:noProof/>
                <w:webHidden/>
              </w:rPr>
              <w:tab/>
            </w:r>
            <w:r w:rsidR="00EA3D73">
              <w:rPr>
                <w:noProof/>
                <w:webHidden/>
              </w:rPr>
              <w:fldChar w:fldCharType="begin"/>
            </w:r>
            <w:r w:rsidR="00EA3D73">
              <w:rPr>
                <w:noProof/>
                <w:webHidden/>
              </w:rPr>
              <w:instrText xml:space="preserve"> PAGEREF _Toc444854311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E" w14:textId="77777777" w:rsidR="00EA3D73" w:rsidRDefault="00EF35D9">
          <w:pPr>
            <w:pStyle w:val="TOC2"/>
            <w:tabs>
              <w:tab w:val="right" w:leader="dot" w:pos="9016"/>
            </w:tabs>
            <w:rPr>
              <w:noProof/>
            </w:rPr>
          </w:pPr>
          <w:hyperlink w:anchor="_Toc444854312" w:history="1">
            <w:r w:rsidR="00EA3D73" w:rsidRPr="003A6D06">
              <w:rPr>
                <w:rStyle w:val="Hyperlink"/>
                <w:noProof/>
              </w:rPr>
              <w:t>Layout Grids</w:t>
            </w:r>
            <w:r w:rsidR="00EA3D73">
              <w:rPr>
                <w:noProof/>
                <w:webHidden/>
              </w:rPr>
              <w:tab/>
            </w:r>
            <w:r w:rsidR="00EA3D73">
              <w:rPr>
                <w:noProof/>
                <w:webHidden/>
              </w:rPr>
              <w:fldChar w:fldCharType="begin"/>
            </w:r>
            <w:r w:rsidR="00EA3D73">
              <w:rPr>
                <w:noProof/>
                <w:webHidden/>
              </w:rPr>
              <w:instrText xml:space="preserve"> PAGEREF _Toc444854312 \h </w:instrText>
            </w:r>
            <w:r w:rsidR="00EA3D73">
              <w:rPr>
                <w:noProof/>
                <w:webHidden/>
              </w:rPr>
            </w:r>
            <w:r w:rsidR="00EA3D73">
              <w:rPr>
                <w:noProof/>
                <w:webHidden/>
              </w:rPr>
              <w:fldChar w:fldCharType="separate"/>
            </w:r>
            <w:r w:rsidR="00EA3D73">
              <w:rPr>
                <w:noProof/>
                <w:webHidden/>
              </w:rPr>
              <w:t>3</w:t>
            </w:r>
            <w:r w:rsidR="00EA3D73">
              <w:rPr>
                <w:noProof/>
                <w:webHidden/>
              </w:rPr>
              <w:fldChar w:fldCharType="end"/>
            </w:r>
          </w:hyperlink>
        </w:p>
        <w:p w14:paraId="36B9FA0F" w14:textId="77777777" w:rsidR="00EA3D73" w:rsidRDefault="00EA3D73">
          <w:r>
            <w:rPr>
              <w:b/>
              <w:bCs/>
              <w:noProof/>
            </w:rPr>
            <w:fldChar w:fldCharType="end"/>
          </w:r>
        </w:p>
      </w:sdtContent>
    </w:sdt>
    <w:p w14:paraId="36B9FA10" w14:textId="77777777" w:rsidR="004C6D3E" w:rsidRDefault="004C6D3E"/>
    <w:p w14:paraId="36B9FA11" w14:textId="77777777" w:rsidR="00EA3D73" w:rsidRDefault="00EA3D73">
      <w:r>
        <w:br w:type="page"/>
      </w:r>
    </w:p>
    <w:p w14:paraId="36B9FA12" w14:textId="77777777" w:rsidR="00EA3D73" w:rsidRDefault="00EA3D73" w:rsidP="00EA3D73">
      <w:pPr>
        <w:pStyle w:val="Heading1"/>
        <w:jc w:val="center"/>
      </w:pPr>
      <w:bookmarkStart w:id="0" w:name="_Toc444854290"/>
      <w:r>
        <w:lastRenderedPageBreak/>
        <w:t>Executive Summary</w:t>
      </w:r>
      <w:bookmarkEnd w:id="0"/>
    </w:p>
    <w:p w14:paraId="14508810" w14:textId="3B186D63" w:rsidR="00EA3D73" w:rsidRDefault="4609D710" w:rsidP="00BB7F23">
      <w:pPr>
        <w:jc w:val="both"/>
      </w:pPr>
      <w:r>
        <w:t xml:space="preserve">This report will present to you as our client a document that illustrates the creation of a website to promote Olive </w:t>
      </w:r>
      <w:r w:rsidR="00261CBC">
        <w:t xml:space="preserve">Oil </w:t>
      </w:r>
      <w:r>
        <w:t xml:space="preserve">Growers in the Nelson Region. </w:t>
      </w:r>
      <w:r w:rsidR="00261CBC">
        <w:t>I</w:t>
      </w:r>
      <w:r>
        <w:t xml:space="preserve"> present this report as a set of recommended steps that are well documented in the web design industry as a template for creating you an ef</w:t>
      </w:r>
      <w:r w:rsidR="00261CBC">
        <w:t>fective and functional website. The</w:t>
      </w:r>
      <w:r>
        <w:t xml:space="preserve"> goal is that you </w:t>
      </w:r>
      <w:r w:rsidR="00261CBC">
        <w:t xml:space="preserve">now have </w:t>
      </w:r>
      <w:r>
        <w:t>a prototype website that is aimed at your intended audience.</w:t>
      </w:r>
    </w:p>
    <w:p w14:paraId="40EDBB14" w14:textId="714BC6AF" w:rsidR="00EA3D73" w:rsidRDefault="4609D710" w:rsidP="00BB7F23">
      <w:pPr>
        <w:jc w:val="both"/>
      </w:pPr>
      <w:r>
        <w:t xml:space="preserve">We recommend using a specific set of web technologies to help build the website </w:t>
      </w:r>
      <w:r w:rsidR="00BB7F23">
        <w:t>such as</w:t>
      </w:r>
      <w:r>
        <w:t xml:space="preserve"> the use of WordPress </w:t>
      </w:r>
      <w:r w:rsidR="00BB7F23">
        <w:t>as</w:t>
      </w:r>
      <w:r w:rsidR="00261CBC">
        <w:t xml:space="preserve"> on</w:t>
      </w:r>
      <w:r>
        <w:t xml:space="preserve"> online </w:t>
      </w:r>
      <w:r w:rsidR="00BB7F23">
        <w:t>content management system</w:t>
      </w:r>
      <w:r w:rsidR="00261CBC">
        <w:t>. This means</w:t>
      </w:r>
      <w:r>
        <w:t xml:space="preserve"> that </w:t>
      </w:r>
      <w:r w:rsidR="00BB7F23">
        <w:t xml:space="preserve">you </w:t>
      </w:r>
      <w:r w:rsidR="00261CBC">
        <w:t xml:space="preserve">will be able </w:t>
      </w:r>
      <w:r w:rsidR="00BB7F23">
        <w:t xml:space="preserve">to </w:t>
      </w:r>
      <w:r>
        <w:t xml:space="preserve">customizable and </w:t>
      </w:r>
      <w:r w:rsidR="00BB7F23">
        <w:t>edit your site</w:t>
      </w:r>
      <w:r w:rsidR="00261CBC">
        <w:t xml:space="preserve"> should you wish to</w:t>
      </w:r>
      <w:r w:rsidR="00BB7F23">
        <w:t xml:space="preserve">. Initially this will be set up by </w:t>
      </w:r>
      <w:r w:rsidR="00261CBC">
        <w:t xml:space="preserve">myself as a </w:t>
      </w:r>
      <w:r w:rsidR="00BB7F23">
        <w:t>web developers but once the site is up and running you will be able to add and edit pages without needing</w:t>
      </w:r>
      <w:r w:rsidR="00261CBC">
        <w:t xml:space="preserve"> to access the underlying web code</w:t>
      </w:r>
      <w:r w:rsidR="00BB7F23">
        <w:t>.</w:t>
      </w:r>
      <w:r>
        <w:t xml:space="preserve"> </w:t>
      </w:r>
    </w:p>
    <w:p w14:paraId="0EBF5B89" w14:textId="77777777" w:rsidR="00E7287D" w:rsidRDefault="00E7287D" w:rsidP="00BB7F23">
      <w:pPr>
        <w:jc w:val="both"/>
      </w:pPr>
    </w:p>
    <w:p w14:paraId="5E2757A8" w14:textId="7FBB65C4" w:rsidR="00E7287D" w:rsidRDefault="00E7287D" w:rsidP="00BB7F23">
      <w:pPr>
        <w:jc w:val="both"/>
      </w:pPr>
      <w:r>
        <w:t>The working website can be found at:</w:t>
      </w:r>
    </w:p>
    <w:p w14:paraId="265AAD69" w14:textId="77B324E4" w:rsidR="00E7287D" w:rsidRPr="00E7287D" w:rsidRDefault="00EF35D9" w:rsidP="00BB7F23">
      <w:pPr>
        <w:jc w:val="both"/>
        <w:rPr>
          <w:sz w:val="52"/>
        </w:rPr>
      </w:pPr>
      <w:hyperlink r:id="rId9" w:history="1">
        <w:r w:rsidR="00E7287D" w:rsidRPr="00E7287D">
          <w:rPr>
            <w:rStyle w:val="Hyperlink"/>
            <w:sz w:val="52"/>
          </w:rPr>
          <w:t>http://bigears2.com/~corbin/wordpress/</w:t>
        </w:r>
      </w:hyperlink>
    </w:p>
    <w:p w14:paraId="68D4EF16" w14:textId="77777777" w:rsidR="00E7287D" w:rsidRDefault="00E7287D" w:rsidP="00BB7F23">
      <w:pPr>
        <w:jc w:val="both"/>
      </w:pPr>
    </w:p>
    <w:p w14:paraId="36B9FA13" w14:textId="05E6B82D" w:rsidR="00EA3D73" w:rsidRDefault="00EA3D73"/>
    <w:p w14:paraId="3AA7D13D" w14:textId="089A1B68" w:rsidR="2D7F4995" w:rsidRDefault="2D7F4995" w:rsidP="2D7F4995"/>
    <w:p w14:paraId="36B9FA14" w14:textId="77777777" w:rsidR="00EA3D73" w:rsidRDefault="00EA3D73"/>
    <w:p w14:paraId="36B9FA15" w14:textId="77777777" w:rsidR="00EA3D73" w:rsidRDefault="00EA3D73"/>
    <w:p w14:paraId="36B9FA16" w14:textId="77777777" w:rsidR="00EA3D73" w:rsidRDefault="00EA3D73">
      <w:r>
        <w:br w:type="page"/>
      </w:r>
    </w:p>
    <w:p w14:paraId="36B9FA17" w14:textId="77777777" w:rsidR="00EA3D73" w:rsidRDefault="00EA3D73" w:rsidP="00EA3D73">
      <w:pPr>
        <w:pStyle w:val="Heading1"/>
        <w:jc w:val="center"/>
      </w:pPr>
      <w:bookmarkStart w:id="1" w:name="_Toc444854291"/>
      <w:r>
        <w:lastRenderedPageBreak/>
        <w:t>Introduction</w:t>
      </w:r>
      <w:bookmarkEnd w:id="1"/>
    </w:p>
    <w:p w14:paraId="38CB21F1" w14:textId="0EAB224C" w:rsidR="2D7F4995" w:rsidRDefault="4609D710" w:rsidP="00BB7F23">
      <w:pPr>
        <w:jc w:val="both"/>
      </w:pPr>
      <w:r>
        <w:t>This report is presented to you as a document to help you understand the importance of having a functional website created using a system called WordPress. WordPress offers you the ability to pick from literally hundreds of different visual styles and themes and can be modified to suit your specifications.</w:t>
      </w:r>
    </w:p>
    <w:p w14:paraId="5EDD68B4" w14:textId="16EF5B38" w:rsidR="2D7F4995" w:rsidRDefault="4609D710" w:rsidP="00BB7F23">
      <w:pPr>
        <w:jc w:val="both"/>
      </w:pPr>
      <w:r>
        <w:t xml:space="preserve">From discussions with you as well as the documentation provided to our team we have prepared this report following to an industry standard known as Information Architecture. It is recommended best practice that will help you as well as us as your web development team in creating a website that helps to promote the values and goals of the Nelson branch of Olive Growers New Zealand. </w:t>
      </w:r>
    </w:p>
    <w:p w14:paraId="3B92E16F" w14:textId="55518330" w:rsidR="2D7F4995" w:rsidRDefault="4609D710" w:rsidP="00BB7F23">
      <w:pPr>
        <w:jc w:val="both"/>
      </w:pPr>
      <w:r>
        <w:t xml:space="preserve">There are specific sections of this report that focus on areas required of the site as well as who we feel are potential visitors to the site; from the general public researching about quality olive oil through to commercial </w:t>
      </w:r>
      <w:r w:rsidRPr="4609D710">
        <w:rPr>
          <w:rFonts w:eastAsia="Arial"/>
        </w:rPr>
        <w:t xml:space="preserve">restaurateurs </w:t>
      </w:r>
      <w:r>
        <w:t xml:space="preserve">wanting to purchase top quality oils for their restaurants. </w:t>
      </w:r>
    </w:p>
    <w:p w14:paraId="36B9FA19" w14:textId="77777777" w:rsidR="00EA3D73" w:rsidRDefault="00EA3D73"/>
    <w:p w14:paraId="36B9FA1A" w14:textId="77777777" w:rsidR="00EA3D73" w:rsidRDefault="00EA3D73">
      <w:r>
        <w:br w:type="page"/>
      </w:r>
    </w:p>
    <w:p w14:paraId="36B9FA1B" w14:textId="77777777" w:rsidR="00EA3D73" w:rsidRDefault="00EA3D73" w:rsidP="00EA3D73">
      <w:pPr>
        <w:pStyle w:val="Heading1"/>
        <w:jc w:val="center"/>
      </w:pPr>
      <w:bookmarkStart w:id="2" w:name="_Toc444854292"/>
      <w:r>
        <w:lastRenderedPageBreak/>
        <w:t>User Requirements</w:t>
      </w:r>
      <w:bookmarkEnd w:id="2"/>
    </w:p>
    <w:p w14:paraId="36B9FA1C" w14:textId="77777777" w:rsidR="00EA3D73" w:rsidRDefault="00EA3D73" w:rsidP="007620FC">
      <w:pPr>
        <w:pStyle w:val="Heading2"/>
        <w:jc w:val="center"/>
      </w:pPr>
      <w:bookmarkStart w:id="3" w:name="_Toc444854293"/>
      <w:r>
        <w:t>General Functionality</w:t>
      </w:r>
      <w:bookmarkEnd w:id="3"/>
    </w:p>
    <w:p w14:paraId="36B9FA1D" w14:textId="1A39033E" w:rsidR="00EA3D73" w:rsidRDefault="4609D710" w:rsidP="00301699">
      <w:pPr>
        <w:jc w:val="both"/>
      </w:pPr>
      <w:r>
        <w:t xml:space="preserve">We think that a functional website for you would contain a mixture of striking images, graphics, video and text that help to promote the Nelson branch of Olive Growers. These together would help the website to act as a central hub for all of the growers and help direct visitors to areas on the site that are of interest to them. </w:t>
      </w:r>
    </w:p>
    <w:p w14:paraId="36B9FA1E" w14:textId="77777777" w:rsidR="00EA3D73" w:rsidRDefault="00EA3D73" w:rsidP="007620FC">
      <w:pPr>
        <w:pStyle w:val="Heading2"/>
        <w:jc w:val="center"/>
      </w:pPr>
      <w:bookmarkStart w:id="4" w:name="_Toc444854294"/>
      <w:r>
        <w:t>Section – Specific Functionality</w:t>
      </w:r>
      <w:bookmarkEnd w:id="4"/>
    </w:p>
    <w:p w14:paraId="36B9FA1F" w14:textId="2DEDC8FA" w:rsidR="00515EDD" w:rsidRDefault="4609D710" w:rsidP="00EA3D73">
      <w:r>
        <w:t>For example specific site pages could be about:</w:t>
      </w:r>
    </w:p>
    <w:p w14:paraId="36B9FA20" w14:textId="77777777" w:rsidR="00EA3D73" w:rsidRDefault="4609D710" w:rsidP="00515EDD">
      <w:pPr>
        <w:pStyle w:val="ListParagraph"/>
        <w:numPr>
          <w:ilvl w:val="0"/>
          <w:numId w:val="1"/>
        </w:numPr>
      </w:pPr>
      <w:r>
        <w:t>The benefits of olive oil &amp; information on quality oils (not rancid (sold in supermarkets), diluted, mislabelled (things to look for). An informational graphic maybe?</w:t>
      </w:r>
    </w:p>
    <w:p w14:paraId="36B9FA21" w14:textId="341EBA0C" w:rsidR="00515EDD" w:rsidRDefault="4609D710" w:rsidP="00515EDD">
      <w:pPr>
        <w:pStyle w:val="ListParagraph"/>
        <w:numPr>
          <w:ilvl w:val="0"/>
          <w:numId w:val="1"/>
        </w:numPr>
      </w:pPr>
      <w:r>
        <w:t xml:space="preserve">The olive oil certification process and its importance in choosing quality oils. </w:t>
      </w:r>
    </w:p>
    <w:p w14:paraId="36B9FA22" w14:textId="472EEA2D" w:rsidR="00515EDD" w:rsidRDefault="4609D710" w:rsidP="00515EDD">
      <w:pPr>
        <w:pStyle w:val="ListParagraph"/>
        <w:numPr>
          <w:ilvl w:val="0"/>
          <w:numId w:val="1"/>
        </w:numPr>
      </w:pPr>
      <w:r>
        <w:t>Awards won by Nelson growers as well as the awards process, what certification stickers are and who have won medals</w:t>
      </w:r>
    </w:p>
    <w:p w14:paraId="36B9FA23" w14:textId="17BF1147" w:rsidR="00515EDD" w:rsidRDefault="4609D710" w:rsidP="00515EDD">
      <w:pPr>
        <w:pStyle w:val="ListParagraph"/>
        <w:numPr>
          <w:ilvl w:val="0"/>
          <w:numId w:val="1"/>
        </w:numPr>
      </w:pPr>
      <w:r>
        <w:t>The different varieties of Olives</w:t>
      </w:r>
    </w:p>
    <w:p w14:paraId="36B9FA24" w14:textId="0CEB711A" w:rsidR="00EA3D73" w:rsidRDefault="4609D710" w:rsidP="007620FC">
      <w:pPr>
        <w:pStyle w:val="ListParagraph"/>
        <w:numPr>
          <w:ilvl w:val="0"/>
          <w:numId w:val="1"/>
        </w:numPr>
      </w:pPr>
      <w:r>
        <w:t>A list of all Nelson region olive groves and external links to their respective websites to purchase their oil</w:t>
      </w:r>
    </w:p>
    <w:p w14:paraId="36B9FA25" w14:textId="77777777" w:rsidR="00EA3D73" w:rsidRDefault="00EA3D73" w:rsidP="00EA3D73">
      <w:pPr>
        <w:pStyle w:val="Heading1"/>
        <w:jc w:val="center"/>
      </w:pPr>
      <w:bookmarkStart w:id="5" w:name="_Toc444854295"/>
      <w:r>
        <w:t>Site Goals</w:t>
      </w:r>
      <w:bookmarkEnd w:id="5"/>
    </w:p>
    <w:p w14:paraId="36B9FA26" w14:textId="77777777" w:rsidR="00EA3D73" w:rsidRDefault="00EA3D73" w:rsidP="007620FC">
      <w:pPr>
        <w:pStyle w:val="Heading2"/>
        <w:jc w:val="center"/>
      </w:pPr>
      <w:bookmarkStart w:id="6" w:name="_Toc444854296"/>
      <w:r>
        <w:t>Mission or Purpose of the Organisation</w:t>
      </w:r>
      <w:bookmarkEnd w:id="6"/>
    </w:p>
    <w:p w14:paraId="36B9FA27" w14:textId="77777777" w:rsidR="00EA3D73" w:rsidRPr="00EA3D73" w:rsidRDefault="4609D710" w:rsidP="2D7F4995">
      <w:pPr>
        <w:jc w:val="both"/>
      </w:pPr>
      <w:r>
        <w:t>The purpose of the new website is to increase the market share of Nelson Olive Growers and to educate the public on the many uses of olive oil including its many health benefits. We would also like to highlight the Nelson regions Olive Growers awards as well as illustrating and highlighting how quality olive oil is certified.</w:t>
      </w:r>
    </w:p>
    <w:p w14:paraId="36B9FA28" w14:textId="77777777" w:rsidR="00EA3D73" w:rsidRDefault="00EA3D73" w:rsidP="00A40CFB">
      <w:pPr>
        <w:pStyle w:val="Heading2"/>
        <w:jc w:val="center"/>
      </w:pPr>
      <w:bookmarkStart w:id="7" w:name="_Toc444854297"/>
      <w:r>
        <w:t>Short Term Goals</w:t>
      </w:r>
      <w:bookmarkEnd w:id="7"/>
    </w:p>
    <w:p w14:paraId="36B9FA29" w14:textId="4B25B492" w:rsidR="00C52210" w:rsidRPr="00C52210" w:rsidRDefault="4609D710" w:rsidP="2D7F4995">
      <w:pPr>
        <w:jc w:val="both"/>
      </w:pPr>
      <w:r>
        <w:t>A short term goal for the site is to produce a prototype mock-up of a website for Nelson Olive Growers New Zealand (NOGN</w:t>
      </w:r>
      <w:r w:rsidR="00BB7F23">
        <w:t xml:space="preserve">Z). The short term goal is to </w:t>
      </w:r>
      <w:r>
        <w:t>provide a functional website that is active and will help benefit the organisation.</w:t>
      </w:r>
    </w:p>
    <w:p w14:paraId="36B9FA2A" w14:textId="77777777" w:rsidR="00EA3D73" w:rsidRDefault="00EA3D73" w:rsidP="00A40CFB">
      <w:pPr>
        <w:pStyle w:val="Heading2"/>
        <w:jc w:val="center"/>
      </w:pPr>
      <w:bookmarkStart w:id="8" w:name="_Toc444854298"/>
      <w:r>
        <w:lastRenderedPageBreak/>
        <w:t>Long Term Goals</w:t>
      </w:r>
      <w:bookmarkEnd w:id="8"/>
    </w:p>
    <w:p w14:paraId="36B9FA2B" w14:textId="77777777" w:rsidR="00EA3D73" w:rsidRDefault="4609D710" w:rsidP="2D7F4995">
      <w:pPr>
        <w:jc w:val="both"/>
      </w:pPr>
      <w:r>
        <w:t>To promote the organisation (NOGNZ) as well as having a central hub for visitors to find out about all of the Nelson region olive growers. This could also include a place for people to purchase local oil.</w:t>
      </w:r>
    </w:p>
    <w:p w14:paraId="36B9FA2C" w14:textId="77777777" w:rsidR="00A40CFB" w:rsidRPr="00EA3D73" w:rsidRDefault="4609D710" w:rsidP="00EA3D73">
      <w:r>
        <w:t xml:space="preserve">A registration and membership portion of the site to enable visitors to become involved with NOGNZ. </w:t>
      </w:r>
    </w:p>
    <w:p w14:paraId="36B9FA2D" w14:textId="77777777" w:rsidR="00EA3D73" w:rsidRDefault="00EA3D73" w:rsidP="00A40CFB">
      <w:pPr>
        <w:pStyle w:val="Heading2"/>
        <w:jc w:val="center"/>
      </w:pPr>
      <w:bookmarkStart w:id="9" w:name="_Intended_Audience"/>
      <w:bookmarkStart w:id="10" w:name="_Toc444854299"/>
      <w:bookmarkEnd w:id="9"/>
      <w:r>
        <w:t>Intended Audience</w:t>
      </w:r>
      <w:bookmarkEnd w:id="10"/>
    </w:p>
    <w:p w14:paraId="36B9FA2E" w14:textId="77777777" w:rsidR="00EA3D73" w:rsidRDefault="4609D710" w:rsidP="00EA3D73">
      <w:r>
        <w:t>We believe that these would be the kinds of people that would visit your site (in no particular order):</w:t>
      </w:r>
    </w:p>
    <w:p w14:paraId="36B9FA2F" w14:textId="77777777" w:rsidR="00000EDE" w:rsidRDefault="4609D710" w:rsidP="00000EDE">
      <w:pPr>
        <w:pStyle w:val="ListParagraph"/>
        <w:numPr>
          <w:ilvl w:val="0"/>
          <w:numId w:val="2"/>
        </w:numPr>
      </w:pPr>
      <w:r>
        <w:t>The general public – people who like to use the oil for cooking or eating and/or who want to buy high quality and healthy olive oil.</w:t>
      </w:r>
    </w:p>
    <w:p w14:paraId="36B9FA30" w14:textId="77777777" w:rsidR="00000EDE" w:rsidRDefault="4609D710" w:rsidP="00000EDE">
      <w:pPr>
        <w:pStyle w:val="ListParagraph"/>
        <w:numPr>
          <w:ilvl w:val="0"/>
          <w:numId w:val="2"/>
        </w:numPr>
      </w:pPr>
      <w:r>
        <w:t>Restaurateurs (to purchase top quality oil)</w:t>
      </w:r>
    </w:p>
    <w:p w14:paraId="36B9FA31" w14:textId="77777777" w:rsidR="00000EDE" w:rsidRDefault="4609D710" w:rsidP="00000EDE">
      <w:pPr>
        <w:pStyle w:val="ListParagraph"/>
        <w:numPr>
          <w:ilvl w:val="0"/>
          <w:numId w:val="2"/>
        </w:numPr>
      </w:pPr>
      <w:r>
        <w:t>Health conscious people</w:t>
      </w:r>
    </w:p>
    <w:p w14:paraId="36B9FA32" w14:textId="77777777" w:rsidR="00000EDE" w:rsidRDefault="4609D710" w:rsidP="00000EDE">
      <w:pPr>
        <w:pStyle w:val="ListParagraph"/>
        <w:numPr>
          <w:ilvl w:val="0"/>
          <w:numId w:val="2"/>
        </w:numPr>
      </w:pPr>
      <w:r>
        <w:t>Chefs (including celebrity chefs) for cooking / tasting purposes</w:t>
      </w:r>
    </w:p>
    <w:p w14:paraId="36B9FA33" w14:textId="77777777" w:rsidR="00000EDE" w:rsidRDefault="00A40CFB" w:rsidP="00000EDE">
      <w:pPr>
        <w:pStyle w:val="ListParagraph"/>
        <w:numPr>
          <w:ilvl w:val="0"/>
          <w:numId w:val="2"/>
        </w:numPr>
      </w:pPr>
      <w:r>
        <w:t xml:space="preserve">Local and Regional Customers </w:t>
      </w:r>
      <w:r>
        <w:sym w:font="Wingdings" w:char="F0E0"/>
      </w:r>
      <w:r>
        <w:t xml:space="preserve"> Restaurants</w:t>
      </w:r>
      <w:r w:rsidR="009210DF">
        <w:t xml:space="preserve"> &amp; their mangers</w:t>
      </w:r>
    </w:p>
    <w:p w14:paraId="36B9FA34" w14:textId="77777777" w:rsidR="009210DF" w:rsidRDefault="4609D710" w:rsidP="00000EDE">
      <w:pPr>
        <w:pStyle w:val="ListParagraph"/>
        <w:numPr>
          <w:ilvl w:val="0"/>
          <w:numId w:val="2"/>
        </w:numPr>
      </w:pPr>
      <w:r>
        <w:t>The media / press – buy New Zealand made. Buy local, buy organic, etc.</w:t>
      </w:r>
    </w:p>
    <w:p w14:paraId="36B9FA35" w14:textId="77777777" w:rsidR="009210DF" w:rsidRPr="00EA3D73" w:rsidRDefault="4609D710" w:rsidP="00000EDE">
      <w:pPr>
        <w:pStyle w:val="ListParagraph"/>
        <w:numPr>
          <w:ilvl w:val="0"/>
          <w:numId w:val="2"/>
        </w:numPr>
      </w:pPr>
      <w:r>
        <w:t>Local government – to promote the region and its quality olive oil growers.</w:t>
      </w:r>
    </w:p>
    <w:p w14:paraId="36B9FA36" w14:textId="77777777" w:rsidR="00EA3D73" w:rsidRDefault="00EA3D73" w:rsidP="00A40CFB">
      <w:pPr>
        <w:pStyle w:val="Heading2"/>
        <w:jc w:val="center"/>
      </w:pPr>
      <w:bookmarkStart w:id="11" w:name="_Toc444854300"/>
      <w:r>
        <w:t>Attraction to the Website</w:t>
      </w:r>
      <w:bookmarkEnd w:id="11"/>
    </w:p>
    <w:p w14:paraId="36B9FA37" w14:textId="77777777" w:rsidR="00A40CFB" w:rsidRDefault="4609D710" w:rsidP="00A40CFB">
      <w:r>
        <w:t>To promote the new website we recommend utilising the following technological components such as:</w:t>
      </w:r>
    </w:p>
    <w:p w14:paraId="36B9FA38" w14:textId="716B453B" w:rsidR="00A40CFB" w:rsidRDefault="4609D710" w:rsidP="00A40CFB">
      <w:pPr>
        <w:pStyle w:val="ListParagraph"/>
        <w:numPr>
          <w:ilvl w:val="0"/>
          <w:numId w:val="3"/>
        </w:numPr>
      </w:pPr>
      <w:r>
        <w:t xml:space="preserve">Google search engine optimisation (SEO) – this can be provided as a paid service external to our services (via Google). </w:t>
      </w:r>
      <w:r w:rsidR="0052777A">
        <w:t>This is beneficial to help direct people searching for Olive Oil to find your website from an online search engine like Google.</w:t>
      </w:r>
    </w:p>
    <w:p w14:paraId="36B9FA39" w14:textId="77777777" w:rsidR="00A40CFB" w:rsidRDefault="4609D710" w:rsidP="00A40CFB">
      <w:pPr>
        <w:pStyle w:val="ListParagraph"/>
        <w:numPr>
          <w:ilvl w:val="0"/>
          <w:numId w:val="3"/>
        </w:numPr>
      </w:pPr>
      <w:r>
        <w:t xml:space="preserve">Online advertising – NZ Herald, Stuff, Nelson Mail, Local Mail campaign. </w:t>
      </w:r>
    </w:p>
    <w:p w14:paraId="36B9FA3A" w14:textId="77777777" w:rsidR="00A40CFB" w:rsidRPr="00EA3D73" w:rsidRDefault="4609D710" w:rsidP="00A40CFB">
      <w:pPr>
        <w:pStyle w:val="ListParagraph"/>
        <w:numPr>
          <w:ilvl w:val="0"/>
          <w:numId w:val="3"/>
        </w:numPr>
      </w:pPr>
      <w:r>
        <w:t>A social media campaign incorporating Facebook, Twitter.</w:t>
      </w:r>
    </w:p>
    <w:p w14:paraId="36B9FA3B" w14:textId="77777777" w:rsidR="00A40CFB" w:rsidRDefault="4609D710" w:rsidP="00EA3D73">
      <w:r>
        <w:t>In tandem to this you may also benefit from organising some of the following:</w:t>
      </w:r>
    </w:p>
    <w:p w14:paraId="36B9FA3C" w14:textId="77777777" w:rsidR="00A40CFB" w:rsidRDefault="4609D710" w:rsidP="00A40CFB">
      <w:pPr>
        <w:pStyle w:val="ListParagraph"/>
        <w:numPr>
          <w:ilvl w:val="0"/>
          <w:numId w:val="4"/>
        </w:numPr>
      </w:pPr>
      <w:r>
        <w:t>Promotional campaigns – tasting events, associations with Wine &amp; Food events for example.</w:t>
      </w:r>
    </w:p>
    <w:p w14:paraId="36B9FA3D" w14:textId="77777777" w:rsidR="00EA3D73" w:rsidRDefault="4609D710" w:rsidP="001A0F60">
      <w:pPr>
        <w:pStyle w:val="ListParagraph"/>
        <w:numPr>
          <w:ilvl w:val="0"/>
          <w:numId w:val="4"/>
        </w:numPr>
      </w:pPr>
      <w:r>
        <w:t>Discounts off products.</w:t>
      </w:r>
    </w:p>
    <w:p w14:paraId="36B9FA3E" w14:textId="77777777" w:rsidR="00EA3D73" w:rsidRDefault="00A40CFB" w:rsidP="009210DF">
      <w:pPr>
        <w:pStyle w:val="ListParagraph"/>
        <w:numPr>
          <w:ilvl w:val="0"/>
          <w:numId w:val="4"/>
        </w:numPr>
      </w:pPr>
      <w:r>
        <w:lastRenderedPageBreak/>
        <w:t>Competitions (win a sample pack / visit our site and enter the draw)</w:t>
      </w:r>
      <w:bookmarkStart w:id="12" w:name="_Toc444854301"/>
      <w:r w:rsidR="00567484">
        <w:t>.</w:t>
      </w:r>
    </w:p>
    <w:p w14:paraId="36B9FA3F" w14:textId="77777777" w:rsidR="00EA3D73" w:rsidRDefault="4609D710" w:rsidP="00EA3D73">
      <w:pPr>
        <w:pStyle w:val="Heading1"/>
        <w:jc w:val="center"/>
      </w:pPr>
      <w:r>
        <w:t>Section Two – User Experience</w:t>
      </w:r>
      <w:bookmarkEnd w:id="12"/>
    </w:p>
    <w:p w14:paraId="36B9FA40" w14:textId="77777777" w:rsidR="00EA3D73" w:rsidRDefault="00EA3D73" w:rsidP="00A40CFB">
      <w:pPr>
        <w:pStyle w:val="Heading2"/>
        <w:jc w:val="center"/>
      </w:pPr>
      <w:bookmarkStart w:id="13" w:name="_Toc444854302"/>
      <w:r>
        <w:t>Audience Definition</w:t>
      </w:r>
      <w:bookmarkEnd w:id="13"/>
    </w:p>
    <w:p w14:paraId="36B9FA41" w14:textId="272F33EC" w:rsidR="00567484" w:rsidRDefault="00567484" w:rsidP="00515EDD">
      <w:r>
        <w:t xml:space="preserve">We believe that there are many different types of users who would visit the site. These have been previously listed above under the </w:t>
      </w:r>
      <w:ins w:id="14" w:author="Luke Rowe" w:date="2016-03-04T17:24:00Z">
        <w:r w:rsidR="602C3CE9" w:rsidRPr="602C3CE9">
          <w:rPr>
            <w:rStyle w:val="Hyperlink"/>
          </w:rPr>
          <w:t>Intended Audience</w:t>
        </w:r>
      </w:ins>
      <w:r w:rsidR="00BB7F23">
        <w:rPr>
          <w:rStyle w:val="Hyperlink"/>
        </w:rPr>
        <w:t xml:space="preserve"> </w:t>
      </w:r>
      <w:r>
        <w:t xml:space="preserve">heading. </w:t>
      </w:r>
      <w:ins w:id="15" w:author="Luke Rowe" w:date="2016-03-04T17:24:00Z">
        <w:r w:rsidR="00A5530F">
          <w:fldChar w:fldCharType="begin"/>
        </w:r>
        <w:r w:rsidR="00A5530F">
          <w:instrText xml:space="preserve"> HYPERLINK \l "_Intended_Audience" </w:instrText>
        </w:r>
        <w:r w:rsidR="00A5530F">
          <w:fldChar w:fldCharType="end"/>
        </w:r>
      </w:ins>
    </w:p>
    <w:p w14:paraId="36B9FA42" w14:textId="77777777" w:rsidR="00515EDD" w:rsidRDefault="4609D710" w:rsidP="00515EDD">
      <w:r>
        <w:t>Below are some typical scenarios that help to describe their common reasons for wanting to visit the site.</w:t>
      </w:r>
    </w:p>
    <w:p w14:paraId="36B9FA44" w14:textId="77777777" w:rsidR="00EA3D73" w:rsidRDefault="00EA3D73" w:rsidP="00A40CFB">
      <w:pPr>
        <w:pStyle w:val="Heading2"/>
        <w:jc w:val="center"/>
      </w:pPr>
      <w:bookmarkStart w:id="16" w:name="_Toc444854303"/>
      <w:r>
        <w:t>Scenarios</w:t>
      </w:r>
      <w:bookmarkEnd w:id="16"/>
    </w:p>
    <w:p w14:paraId="36B9FA45" w14:textId="77777777" w:rsidR="009210DF" w:rsidRPr="009210DF" w:rsidRDefault="4609D710" w:rsidP="009210DF">
      <w:pPr>
        <w:jc w:val="both"/>
      </w:pPr>
      <w:r>
        <w:t>A person wanting to buy a particular oil from this site!</w:t>
      </w:r>
    </w:p>
    <w:p w14:paraId="36B9FA47" w14:textId="77777777" w:rsidR="009210DF" w:rsidRPr="009210DF" w:rsidRDefault="4609D710" w:rsidP="009210DF">
      <w:pPr>
        <w:jc w:val="both"/>
      </w:pPr>
      <w:r>
        <w:t xml:space="preserve">Joe is a local Nelsonian living in the area for the past 10 years with her family, she tries to use the best quality ingredients she can for her family, especially her children. She strives to use locally grown foods to guarantee that the product has been made properly and to support the community. Joe is searching for Olive Oil to purchase in the Nelson region and is looking for information regarding how it’s made, where </w:t>
      </w:r>
      <w:proofErr w:type="spellStart"/>
      <w:r>
        <w:t>abouts</w:t>
      </w:r>
      <w:proofErr w:type="spellEnd"/>
      <w:r>
        <w:t xml:space="preserve"> specifically and which type of Olive Oil would best suit herself and her family. </w:t>
      </w:r>
    </w:p>
    <w:p w14:paraId="36B9FA48" w14:textId="77777777" w:rsidR="009210DF" w:rsidRPr="009210DF" w:rsidRDefault="009210DF" w:rsidP="009210DF">
      <w:pPr>
        <w:jc w:val="both"/>
      </w:pPr>
    </w:p>
    <w:p w14:paraId="36B9FA49" w14:textId="77777777" w:rsidR="009210DF" w:rsidRPr="009210DF" w:rsidRDefault="4609D710" w:rsidP="009210DF">
      <w:pPr>
        <w:jc w:val="both"/>
      </w:pPr>
      <w:r>
        <w:t xml:space="preserve">Roger is a local chef in one of Nelson's most prestigious restaurants. To ensure quality of his food in his kitchen he strives to buy locally made products. Roger is looking to buy a new brand of Olive Oil to be used in his kitchen and is interested only in buying locally. He needs to know prices, packaging and how each Olive Oil is made so he can decide which is best for him. Roger would also like to contact the growers/suppliers of the Olive Oil so he can buy bulk for the restaurant. </w:t>
      </w:r>
    </w:p>
    <w:p w14:paraId="36B9FA4A" w14:textId="77777777" w:rsidR="009210DF" w:rsidRPr="009210DF" w:rsidRDefault="009210DF" w:rsidP="009210DF">
      <w:pPr>
        <w:jc w:val="both"/>
      </w:pPr>
    </w:p>
    <w:p w14:paraId="36B9FA4B" w14:textId="77777777" w:rsidR="009210DF" w:rsidRPr="009210DF" w:rsidRDefault="4609D710" w:rsidP="009210DF">
      <w:pPr>
        <w:jc w:val="both"/>
      </w:pPr>
      <w:r>
        <w:t>Sara owns a local retail store in Nelson. She wants to start stocking locally made Olive Oils for her store. Sara needs to know everything there is about each brand of Olive Oil and would like to be in contact with the grower/supplier.</w:t>
      </w:r>
    </w:p>
    <w:p w14:paraId="36B9FA4C" w14:textId="77777777" w:rsidR="00515EDD" w:rsidRPr="00515EDD" w:rsidRDefault="00515EDD" w:rsidP="009210DF">
      <w:pPr>
        <w:jc w:val="both"/>
      </w:pPr>
    </w:p>
    <w:p w14:paraId="36B9FA4D" w14:textId="77777777" w:rsidR="00EA3D73" w:rsidRDefault="00EA3D73" w:rsidP="00A40CFB">
      <w:pPr>
        <w:pStyle w:val="Heading2"/>
        <w:jc w:val="center"/>
      </w:pPr>
      <w:bookmarkStart w:id="17" w:name="_Toc444854304"/>
      <w:r>
        <w:t>Competitive Analysis Summary</w:t>
      </w:r>
      <w:bookmarkEnd w:id="17"/>
    </w:p>
    <w:p w14:paraId="36B9FA4E" w14:textId="77777777" w:rsidR="00515EDD" w:rsidRDefault="4609D710" w:rsidP="00515EDD">
      <w:r>
        <w:t>Here are some link to sites; nationally and internationally that help promote Olive Oil.</w:t>
      </w:r>
    </w:p>
    <w:p w14:paraId="36B9FA4F" w14:textId="77777777" w:rsidR="00567484" w:rsidRDefault="00EF35D9" w:rsidP="00567484">
      <w:pPr>
        <w:pStyle w:val="NormalWeb"/>
        <w:spacing w:before="0" w:beforeAutospacing="0" w:after="0" w:afterAutospacing="0"/>
      </w:pPr>
      <w:hyperlink r:id="rId10" w:history="1">
        <w:r w:rsidR="00567484">
          <w:rPr>
            <w:rStyle w:val="Hyperlink"/>
            <w:rFonts w:ascii="Arial" w:eastAsiaTheme="minorEastAsia" w:hAnsi="Arial" w:cs="Arial"/>
            <w:color w:val="1155CC"/>
          </w:rPr>
          <w:t>http://www.olivesnz.org.nz/</w:t>
        </w:r>
      </w:hyperlink>
    </w:p>
    <w:p w14:paraId="36B9FA50" w14:textId="77777777" w:rsidR="00567484" w:rsidRDefault="00EF35D9" w:rsidP="00567484">
      <w:pPr>
        <w:pStyle w:val="NormalWeb"/>
        <w:spacing w:before="0" w:beforeAutospacing="0" w:after="0" w:afterAutospacing="0"/>
      </w:pPr>
      <w:hyperlink r:id="rId11" w:anchor="home-welcome" w:history="1">
        <w:r w:rsidR="00567484">
          <w:rPr>
            <w:rStyle w:val="Hyperlink"/>
            <w:rFonts w:ascii="Arial" w:eastAsiaTheme="minorEastAsia" w:hAnsi="Arial" w:cs="Arial"/>
            <w:color w:val="1155CC"/>
          </w:rPr>
          <w:t>http://winenelson.co.nz/#home-welcome</w:t>
        </w:r>
      </w:hyperlink>
    </w:p>
    <w:p w14:paraId="36B9FA51" w14:textId="77777777" w:rsidR="00567484" w:rsidRDefault="00EF35D9" w:rsidP="00567484">
      <w:pPr>
        <w:pStyle w:val="NormalWeb"/>
        <w:spacing w:before="0" w:beforeAutospacing="0" w:after="0" w:afterAutospacing="0"/>
      </w:pPr>
      <w:hyperlink r:id="rId12" w:history="1">
        <w:r w:rsidR="00567484">
          <w:rPr>
            <w:rStyle w:val="Hyperlink"/>
            <w:rFonts w:ascii="Arial" w:eastAsiaTheme="minorEastAsia" w:hAnsi="Arial" w:cs="Arial"/>
            <w:color w:val="1155CC"/>
          </w:rPr>
          <w:t>http://www.olivesnz.org.nz/</w:t>
        </w:r>
      </w:hyperlink>
      <w:r w:rsidR="00567484">
        <w:t xml:space="preserve"> </w:t>
      </w:r>
    </w:p>
    <w:p w14:paraId="36B9FA52" w14:textId="77777777" w:rsidR="00567484" w:rsidRDefault="00EF35D9" w:rsidP="00567484">
      <w:hyperlink r:id="rId13" w:history="1">
        <w:r w:rsidR="00567484">
          <w:rPr>
            <w:rStyle w:val="Hyperlink"/>
            <w:color w:val="1155CC"/>
          </w:rPr>
          <w:t>http://nyoliveoil.com/</w:t>
        </w:r>
      </w:hyperlink>
    </w:p>
    <w:p w14:paraId="36B9FA53" w14:textId="77777777" w:rsidR="000E3994" w:rsidRDefault="00EF35D9" w:rsidP="00567484">
      <w:hyperlink r:id="rId14">
        <w:r w:rsidR="2D7F4995" w:rsidRPr="2D7F4995">
          <w:rPr>
            <w:rStyle w:val="Hyperlink"/>
          </w:rPr>
          <w:t>http://www.australianolives.com.au/</w:t>
        </w:r>
      </w:hyperlink>
    </w:p>
    <w:p w14:paraId="5EBD0C1B" w14:textId="6FF43365" w:rsidR="2D7F4995" w:rsidRDefault="4609D710" w:rsidP="2D7F4995">
      <w:r>
        <w:t>Below are screenshots from some of these sites for your reference:</w:t>
      </w:r>
    </w:p>
    <w:p w14:paraId="7C86E43A" w14:textId="77777777" w:rsidR="00567484" w:rsidRDefault="00165932" w:rsidP="00165932">
      <w:pPr>
        <w:jc w:val="center"/>
        <w:rPr>
          <w:del w:id="18" w:author="John Irvine" w:date="2016-03-04T17:24:00Z"/>
        </w:rPr>
      </w:pPr>
      <w:del w:id="19" w:author="John Irvine" w:date="2016-03-04T17:24:00Z">
        <w:r>
          <w:rPr>
            <w:noProof/>
            <w:lang w:eastAsia="en-NZ"/>
          </w:rPr>
          <w:drawing>
            <wp:inline distT="0" distB="0" distL="0" distR="0" wp14:anchorId="5DEE7B75" wp14:editId="2103110C">
              <wp:extent cx="4914900" cy="365540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952" cy="3657679"/>
                      </a:xfrm>
                      <a:prstGeom prst="rect">
                        <a:avLst/>
                      </a:prstGeom>
                    </pic:spPr>
                  </pic:pic>
                </a:graphicData>
              </a:graphic>
            </wp:inline>
          </w:drawing>
        </w:r>
      </w:del>
    </w:p>
    <w:p w14:paraId="36B9FA55" w14:textId="77777777" w:rsidR="00567484" w:rsidRDefault="00165932" w:rsidP="00165932">
      <w:pPr>
        <w:jc w:val="center"/>
        <w:rPr>
          <w:ins w:id="20" w:author="John Irvine" w:date="2016-03-04T17:24:00Z"/>
        </w:rPr>
      </w:pPr>
      <w:ins w:id="21" w:author="John Irvine" w:date="2016-03-04T17:24:00Z">
        <w:r>
          <w:rPr>
            <w:noProof/>
            <w:lang w:eastAsia="en-NZ"/>
          </w:rPr>
          <w:drawing>
            <wp:inline distT="0" distB="0" distL="0" distR="0" wp14:anchorId="36B9FA7E" wp14:editId="36B9FA7F">
              <wp:extent cx="4914900" cy="36554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952" cy="3657679"/>
                      </a:xfrm>
                      <a:prstGeom prst="rect">
                        <a:avLst/>
                      </a:prstGeom>
                    </pic:spPr>
                  </pic:pic>
                </a:graphicData>
              </a:graphic>
            </wp:inline>
          </w:drawing>
        </w:r>
      </w:ins>
    </w:p>
    <w:p w14:paraId="36B9FA56" w14:textId="77777777" w:rsidR="00C4163E" w:rsidRDefault="00C4163E" w:rsidP="00165932">
      <w:pPr>
        <w:jc w:val="center"/>
      </w:pPr>
      <w:r>
        <w:rPr>
          <w:noProof/>
          <w:lang w:eastAsia="en-NZ"/>
        </w:rPr>
        <w:lastRenderedPageBreak/>
        <w:drawing>
          <wp:inline distT="0" distB="0" distL="0" distR="0" wp14:anchorId="36B9FA80" wp14:editId="36B9FA81">
            <wp:extent cx="4871051" cy="506857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dsar3q4534.PNG"/>
                    <pic:cNvPicPr/>
                  </pic:nvPicPr>
                  <pic:blipFill>
                    <a:blip r:embed="rId16">
                      <a:extLst>
                        <a:ext uri="{28A0092B-C50C-407E-A947-70E740481C1C}">
                          <a14:useLocalDpi xmlns:a14="http://schemas.microsoft.com/office/drawing/2010/main" val="0"/>
                        </a:ext>
                      </a:extLst>
                    </a:blip>
                    <a:stretch>
                      <a:fillRect/>
                    </a:stretch>
                  </pic:blipFill>
                  <pic:spPr>
                    <a:xfrm>
                      <a:off x="0" y="0"/>
                      <a:ext cx="4873005" cy="5070603"/>
                    </a:xfrm>
                    <a:prstGeom prst="rect">
                      <a:avLst/>
                    </a:prstGeom>
                  </pic:spPr>
                </pic:pic>
              </a:graphicData>
            </a:graphic>
          </wp:inline>
        </w:drawing>
      </w:r>
    </w:p>
    <w:p w14:paraId="36B9FA57" w14:textId="77777777" w:rsidR="00C4163E" w:rsidRDefault="4609D710" w:rsidP="00165932">
      <w:pPr>
        <w:jc w:val="center"/>
      </w:pPr>
      <w:r>
        <w:t>This is how they illustrate the wine growers in Nelson.</w:t>
      </w:r>
    </w:p>
    <w:p w14:paraId="36B9FA58" w14:textId="77777777" w:rsidR="00F70FFB" w:rsidRDefault="4609D710" w:rsidP="00F70FFB">
      <w:pPr>
        <w:pStyle w:val="Heading3"/>
        <w:jc w:val="center"/>
      </w:pPr>
      <w:r>
        <w:t>Olives New Zealand</w:t>
      </w:r>
    </w:p>
    <w:p w14:paraId="36B9FA59" w14:textId="77777777" w:rsidR="00F70FFB" w:rsidRPr="00515EDD" w:rsidRDefault="4609D710" w:rsidP="00165932">
      <w:pPr>
        <w:jc w:val="center"/>
      </w:pPr>
      <w:r>
        <w:t>Great website for information about NZ Olive Oil</w:t>
      </w:r>
    </w:p>
    <w:p w14:paraId="36B9FA5A" w14:textId="77777777" w:rsidR="00EA3D73" w:rsidRDefault="00165932" w:rsidP="00165932">
      <w:pPr>
        <w:jc w:val="center"/>
      </w:pPr>
      <w:r>
        <w:rPr>
          <w:noProof/>
          <w:lang w:eastAsia="en-NZ"/>
        </w:rPr>
        <w:lastRenderedPageBreak/>
        <w:drawing>
          <wp:inline distT="0" distB="0" distL="0" distR="0" wp14:anchorId="36B9FA82" wp14:editId="36B9FA83">
            <wp:extent cx="4572000" cy="42923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ives NZ.PNG"/>
                    <pic:cNvPicPr/>
                  </pic:nvPicPr>
                  <pic:blipFill>
                    <a:blip r:embed="rId17">
                      <a:extLst>
                        <a:ext uri="{28A0092B-C50C-407E-A947-70E740481C1C}">
                          <a14:useLocalDpi xmlns:a14="http://schemas.microsoft.com/office/drawing/2010/main" val="0"/>
                        </a:ext>
                      </a:extLst>
                    </a:blip>
                    <a:stretch>
                      <a:fillRect/>
                    </a:stretch>
                  </pic:blipFill>
                  <pic:spPr>
                    <a:xfrm>
                      <a:off x="0" y="0"/>
                      <a:ext cx="4574061" cy="4294327"/>
                    </a:xfrm>
                    <a:prstGeom prst="rect">
                      <a:avLst/>
                    </a:prstGeom>
                  </pic:spPr>
                </pic:pic>
              </a:graphicData>
            </a:graphic>
          </wp:inline>
        </w:drawing>
      </w:r>
    </w:p>
    <w:p w14:paraId="36B9FA5B" w14:textId="77777777" w:rsidR="00F70FFB" w:rsidRDefault="00F70FFB" w:rsidP="00165932">
      <w:pPr>
        <w:jc w:val="center"/>
      </w:pPr>
      <w:r>
        <w:rPr>
          <w:noProof/>
          <w:lang w:eastAsia="en-NZ"/>
        </w:rPr>
        <w:drawing>
          <wp:inline distT="0" distB="0" distL="0" distR="0" wp14:anchorId="36B9FA84" wp14:editId="36B9FA85">
            <wp:extent cx="5731510" cy="7016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f.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701675"/>
                    </a:xfrm>
                    <a:prstGeom prst="rect">
                      <a:avLst/>
                    </a:prstGeom>
                  </pic:spPr>
                </pic:pic>
              </a:graphicData>
            </a:graphic>
          </wp:inline>
        </w:drawing>
      </w:r>
    </w:p>
    <w:p w14:paraId="36B9FA5C" w14:textId="77777777" w:rsidR="00F70FFB" w:rsidRDefault="4609D710" w:rsidP="005F4C43">
      <w:pPr>
        <w:jc w:val="both"/>
      </w:pPr>
      <w:r>
        <w:t>A good navigation bar with links to specific areas of interest</w:t>
      </w:r>
    </w:p>
    <w:p w14:paraId="36B9FA5D" w14:textId="77777777" w:rsidR="00F70FFB" w:rsidRDefault="005F4C43" w:rsidP="00165932">
      <w:pPr>
        <w:jc w:val="center"/>
      </w:pPr>
      <w:r>
        <w:rPr>
          <w:noProof/>
          <w:lang w:eastAsia="en-NZ"/>
        </w:rPr>
        <w:drawing>
          <wp:inline distT="0" distB="0" distL="0" distR="0" wp14:anchorId="36B9FA86" wp14:editId="36B9FA87">
            <wp:extent cx="5731510" cy="9226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922655"/>
                    </a:xfrm>
                    <a:prstGeom prst="rect">
                      <a:avLst/>
                    </a:prstGeom>
                  </pic:spPr>
                </pic:pic>
              </a:graphicData>
            </a:graphic>
          </wp:inline>
        </w:drawing>
      </w:r>
    </w:p>
    <w:p w14:paraId="36B9FA5E" w14:textId="33D2C904" w:rsidR="005F4C43" w:rsidRDefault="4609D710" w:rsidP="005F4C43">
      <w:pPr>
        <w:jc w:val="both"/>
      </w:pPr>
      <w:r>
        <w:t xml:space="preserve">This is the footer. Good contact information and link to Facebook page. Also note a sponsorship link. </w:t>
      </w:r>
    </w:p>
    <w:p w14:paraId="36B9FA5F" w14:textId="77777777" w:rsidR="000E3994" w:rsidRDefault="000E3994" w:rsidP="000E3994">
      <w:pPr>
        <w:jc w:val="center"/>
      </w:pPr>
      <w:r>
        <w:rPr>
          <w:noProof/>
          <w:lang w:eastAsia="en-NZ"/>
        </w:rPr>
        <w:lastRenderedPageBreak/>
        <w:drawing>
          <wp:inline distT="0" distB="0" distL="0" distR="0" wp14:anchorId="36B9FA88" wp14:editId="36B9FA89">
            <wp:extent cx="2943636" cy="5458587"/>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debar.PNG"/>
                    <pic:cNvPicPr/>
                  </pic:nvPicPr>
                  <pic:blipFill>
                    <a:blip r:embed="rId20">
                      <a:extLst>
                        <a:ext uri="{28A0092B-C50C-407E-A947-70E740481C1C}">
                          <a14:useLocalDpi xmlns:a14="http://schemas.microsoft.com/office/drawing/2010/main" val="0"/>
                        </a:ext>
                      </a:extLst>
                    </a:blip>
                    <a:stretch>
                      <a:fillRect/>
                    </a:stretch>
                  </pic:blipFill>
                  <pic:spPr>
                    <a:xfrm>
                      <a:off x="0" y="0"/>
                      <a:ext cx="2943636" cy="5458587"/>
                    </a:xfrm>
                    <a:prstGeom prst="rect">
                      <a:avLst/>
                    </a:prstGeom>
                  </pic:spPr>
                </pic:pic>
              </a:graphicData>
            </a:graphic>
          </wp:inline>
        </w:drawing>
      </w:r>
    </w:p>
    <w:p w14:paraId="36B9FA60" w14:textId="77777777" w:rsidR="000E3994" w:rsidRDefault="4609D710" w:rsidP="005F4C43">
      <w:pPr>
        <w:jc w:val="both"/>
      </w:pPr>
      <w:r>
        <w:t xml:space="preserve">The sidebar of Olives NZ. Note regional links and where to buy. </w:t>
      </w:r>
    </w:p>
    <w:p w14:paraId="36B9FA61" w14:textId="77777777" w:rsidR="00165932" w:rsidRDefault="00165932" w:rsidP="00165932">
      <w:pPr>
        <w:jc w:val="center"/>
      </w:pPr>
      <w:r>
        <w:rPr>
          <w:noProof/>
          <w:lang w:eastAsia="en-NZ"/>
        </w:rPr>
        <w:lastRenderedPageBreak/>
        <w:drawing>
          <wp:inline distT="0" distB="0" distL="0" distR="0" wp14:anchorId="36B9FA8A" wp14:editId="36B9FA8B">
            <wp:extent cx="5091400" cy="3838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yhiocc.PNG"/>
                    <pic:cNvPicPr/>
                  </pic:nvPicPr>
                  <pic:blipFill>
                    <a:blip r:embed="rId21">
                      <a:extLst>
                        <a:ext uri="{28A0092B-C50C-407E-A947-70E740481C1C}">
                          <a14:useLocalDpi xmlns:a14="http://schemas.microsoft.com/office/drawing/2010/main" val="0"/>
                        </a:ext>
                      </a:extLst>
                    </a:blip>
                    <a:stretch>
                      <a:fillRect/>
                    </a:stretch>
                  </pic:blipFill>
                  <pic:spPr>
                    <a:xfrm>
                      <a:off x="0" y="0"/>
                      <a:ext cx="5092818" cy="3839644"/>
                    </a:xfrm>
                    <a:prstGeom prst="rect">
                      <a:avLst/>
                    </a:prstGeom>
                  </pic:spPr>
                </pic:pic>
              </a:graphicData>
            </a:graphic>
          </wp:inline>
        </w:drawing>
      </w:r>
      <w:r>
        <w:rPr>
          <w:noProof/>
          <w:lang w:eastAsia="en-NZ"/>
        </w:rPr>
        <w:drawing>
          <wp:inline distT="0" distB="0" distL="0" distR="0" wp14:anchorId="36B9FA8C" wp14:editId="36B9FA8D">
            <wp:extent cx="4857750" cy="353701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yoic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8795" cy="3537780"/>
                    </a:xfrm>
                    <a:prstGeom prst="rect">
                      <a:avLst/>
                    </a:prstGeom>
                  </pic:spPr>
                </pic:pic>
              </a:graphicData>
            </a:graphic>
          </wp:inline>
        </w:drawing>
      </w:r>
    </w:p>
    <w:p w14:paraId="36B9FA62" w14:textId="77777777" w:rsidR="00F70FFB" w:rsidRDefault="4609D710" w:rsidP="00F70FFB">
      <w:pPr>
        <w:jc w:val="both"/>
      </w:pPr>
      <w:r>
        <w:t>Very aggressively marketed site. Very professional and “New York” Nice images but maybe not necessarily what is wanted for Nelson region?</w:t>
      </w:r>
    </w:p>
    <w:p w14:paraId="36B9FA63" w14:textId="77777777" w:rsidR="000E3994" w:rsidRDefault="000E3994" w:rsidP="00F70FFB">
      <w:pPr>
        <w:jc w:val="both"/>
      </w:pPr>
    </w:p>
    <w:p w14:paraId="36B9FA64" w14:textId="77777777" w:rsidR="000E3994" w:rsidRDefault="000E3994" w:rsidP="00F70FFB">
      <w:pPr>
        <w:jc w:val="both"/>
      </w:pPr>
    </w:p>
    <w:p w14:paraId="36B9FA65" w14:textId="0DB1AF29" w:rsidR="000E3994" w:rsidRDefault="000E3994" w:rsidP="00F70FFB">
      <w:pPr>
        <w:jc w:val="both"/>
      </w:pPr>
      <w:r>
        <w:lastRenderedPageBreak/>
        <w:t>The Australian competition (</w:t>
      </w:r>
      <w:ins w:id="22" w:author="Luke Rowe" w:date="2016-03-04T17:24:00Z">
        <w:r w:rsidR="00A5530F" w:rsidRPr="2D7F4995">
          <w:fldChar w:fldCharType="begin"/>
        </w:r>
        <w:r w:rsidR="00A5530F">
          <w:instrText xml:space="preserve"> HYPERLINK "http://www.australianolives.com.au/" \h </w:instrText>
        </w:r>
        <w:r w:rsidR="00A5530F" w:rsidRPr="2D7F4995">
          <w:fldChar w:fldCharType="separate"/>
        </w:r>
        <w:r w:rsidR="602C3CE9" w:rsidRPr="602C3CE9">
          <w:rPr>
            <w:rStyle w:val="Hyperlink"/>
          </w:rPr>
          <w:t>http://www.australianolives.com.au/</w:t>
        </w:r>
        <w:r w:rsidR="00A5530F" w:rsidRPr="2D7F4995">
          <w:fldChar w:fldCharType="end"/>
        </w:r>
        <w:proofErr w:type="gramStart"/>
        <w:r w:rsidR="602C3CE9">
          <w:t>)</w:t>
        </w:r>
      </w:ins>
      <w:proofErr w:type="gramEnd"/>
      <w:ins w:id="23" w:author="John Irvine" w:date="2016-03-04T17:24:00Z">
        <w:r w:rsidR="001A0F60" w:rsidRPr="2D7F4995">
          <w:fldChar w:fldCharType="begin"/>
        </w:r>
        <w:r w:rsidR="001A0F60">
          <w:instrText xml:space="preserve"> HYPERLINK "http://www.australianolives.com.au/" </w:instrText>
        </w:r>
        <w:r w:rsidR="001A0F60" w:rsidRPr="2D7F4995">
          <w:fldChar w:fldCharType="separate"/>
        </w:r>
        <w:r w:rsidRPr="00757273">
          <w:rPr>
            <w:rStyle w:val="Hyperlink"/>
          </w:rPr>
          <w:t>http://www.australianolives.com.au/</w:t>
        </w:r>
        <w:r w:rsidR="001A0F60" w:rsidRPr="2D7F4995">
          <w:fldChar w:fldCharType="end"/>
        </w:r>
        <w:r>
          <w:t>)</w:t>
        </w:r>
      </w:ins>
      <w:r>
        <w:t xml:space="preserve"> </w:t>
      </w:r>
    </w:p>
    <w:p w14:paraId="36B9FA66" w14:textId="77777777" w:rsidR="000E3994" w:rsidRDefault="000E3994" w:rsidP="00F70FFB">
      <w:pPr>
        <w:jc w:val="both"/>
      </w:pPr>
      <w:r>
        <w:rPr>
          <w:noProof/>
          <w:lang w:eastAsia="en-NZ"/>
        </w:rPr>
        <w:drawing>
          <wp:inline distT="0" distB="0" distL="0" distR="0" wp14:anchorId="36B9FA8E" wp14:editId="36B9FA8F">
            <wp:extent cx="5731510" cy="34004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dasdsadzzz.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0425"/>
                    </a:xfrm>
                    <a:prstGeom prst="rect">
                      <a:avLst/>
                    </a:prstGeom>
                  </pic:spPr>
                </pic:pic>
              </a:graphicData>
            </a:graphic>
          </wp:inline>
        </w:drawing>
      </w:r>
    </w:p>
    <w:p w14:paraId="36B9FA67" w14:textId="77777777" w:rsidR="000E3994" w:rsidRDefault="000E3994" w:rsidP="00F70FFB">
      <w:pPr>
        <w:jc w:val="both"/>
      </w:pPr>
      <w:r>
        <w:rPr>
          <w:noProof/>
          <w:lang w:eastAsia="en-NZ"/>
        </w:rPr>
        <w:drawing>
          <wp:inline distT="0" distB="0" distL="0" distR="0" wp14:anchorId="36B9FA90" wp14:editId="36B9FA91">
            <wp:extent cx="5731510" cy="32727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asadsda.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14:paraId="36B9FA68" w14:textId="77777777" w:rsidR="000E3994" w:rsidRDefault="4609D710" w:rsidP="00F70FFB">
      <w:pPr>
        <w:jc w:val="both"/>
      </w:pPr>
      <w:r>
        <w:t xml:space="preserve">The bottom of the main page. Nice bright colours. (Maybe too bright?). </w:t>
      </w:r>
    </w:p>
    <w:p w14:paraId="36B9FA69" w14:textId="77777777" w:rsidR="00C4163E" w:rsidRDefault="00C4163E" w:rsidP="00F70FFB">
      <w:pPr>
        <w:jc w:val="both"/>
      </w:pPr>
      <w:r>
        <w:rPr>
          <w:noProof/>
          <w:lang w:eastAsia="en-NZ"/>
        </w:rPr>
        <w:lastRenderedPageBreak/>
        <w:drawing>
          <wp:inline distT="0" distB="0" distL="0" distR="0" wp14:anchorId="36B9FA92" wp14:editId="36B9FA93">
            <wp:extent cx="5731510" cy="26727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dsa.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36B9FA6A" w14:textId="77777777" w:rsidR="00C4163E" w:rsidRDefault="00C4163E" w:rsidP="00F70FFB">
      <w:pPr>
        <w:jc w:val="both"/>
      </w:pPr>
      <w:r>
        <w:rPr>
          <w:noProof/>
          <w:lang w:eastAsia="en-NZ"/>
        </w:rPr>
        <w:drawing>
          <wp:inline distT="0" distB="0" distL="0" distR="0" wp14:anchorId="36B9FA94" wp14:editId="36B9FA95">
            <wp:extent cx="5731510" cy="20891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6464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089150"/>
                    </a:xfrm>
                    <a:prstGeom prst="rect">
                      <a:avLst/>
                    </a:prstGeom>
                  </pic:spPr>
                </pic:pic>
              </a:graphicData>
            </a:graphic>
          </wp:inline>
        </w:drawing>
      </w:r>
      <w:r>
        <w:rPr>
          <w:noProof/>
          <w:lang w:eastAsia="en-NZ"/>
        </w:rPr>
        <w:drawing>
          <wp:inline distT="0" distB="0" distL="0" distR="0" wp14:anchorId="36B9FA96" wp14:editId="36B9FA97">
            <wp:extent cx="5731510" cy="18764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d32532gfe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876425"/>
                    </a:xfrm>
                    <a:prstGeom prst="rect">
                      <a:avLst/>
                    </a:prstGeom>
                  </pic:spPr>
                </pic:pic>
              </a:graphicData>
            </a:graphic>
          </wp:inline>
        </w:drawing>
      </w:r>
    </w:p>
    <w:p w14:paraId="36B9FA6B" w14:textId="1554818F" w:rsidR="00165932" w:rsidRDefault="00165932">
      <w:pPr>
        <w:rPr>
          <w:rFonts w:asciiTheme="majorHAnsi" w:eastAsiaTheme="majorEastAsia" w:hAnsiTheme="majorHAnsi" w:cstheme="majorBidi"/>
          <w:color w:val="2E74B5" w:themeColor="accent1" w:themeShade="BF"/>
          <w:sz w:val="32"/>
          <w:szCs w:val="32"/>
        </w:rPr>
      </w:pPr>
      <w:bookmarkStart w:id="24" w:name="_Toc444854305"/>
      <w:r>
        <w:br w:type="page"/>
      </w:r>
      <w:r w:rsidR="000E3994">
        <w:lastRenderedPageBreak/>
        <w:t>Their site contains a large YouTube video on the main page as well as</w:t>
      </w:r>
    </w:p>
    <w:p w14:paraId="36B9FA6C" w14:textId="77777777" w:rsidR="00EA3D73" w:rsidRDefault="4609D710" w:rsidP="00EA3D73">
      <w:pPr>
        <w:pStyle w:val="Heading1"/>
        <w:jc w:val="center"/>
      </w:pPr>
      <w:r>
        <w:t>Section Three Site Content</w:t>
      </w:r>
      <w:bookmarkEnd w:id="24"/>
    </w:p>
    <w:p w14:paraId="36B9FA6D" w14:textId="77777777" w:rsidR="00EA3D73" w:rsidRDefault="00EA3D73" w:rsidP="00EA3D73">
      <w:pPr>
        <w:pStyle w:val="Heading2"/>
      </w:pPr>
      <w:bookmarkStart w:id="25" w:name="_Toc444854306"/>
      <w:r>
        <w:t>Content Grouping and Labelling</w:t>
      </w:r>
      <w:bookmarkEnd w:id="25"/>
    </w:p>
    <w:p w14:paraId="6F699D8A" w14:textId="363F1451" w:rsidR="000C2591" w:rsidRPr="000C2591" w:rsidRDefault="000C2591" w:rsidP="000C2591">
      <w:pPr>
        <w:rPr>
          <w:ins w:id="26" w:author="John Irvine" w:date="2016-03-04T17:24:00Z"/>
        </w:rPr>
      </w:pPr>
      <w:ins w:id="27" w:author="John Irvine" w:date="2016-03-04T17:24:00Z">
        <w:r w:rsidRPr="000C2591">
          <w:t xml:space="preserve">With the above content requirements in mind, </w:t>
        </w:r>
      </w:ins>
      <w:r w:rsidR="2D7F4995" w:rsidRPr="000C2591">
        <w:t>we</w:t>
      </w:r>
      <w:ins w:id="28" w:author="John Irvine" w:date="2016-03-04T17:24:00Z">
        <w:r w:rsidRPr="000C2591">
          <w:t xml:space="preserve"> have divided the content into the pages below</w:t>
        </w:r>
      </w:ins>
      <w:r w:rsidR="2D7F4995" w:rsidRPr="000C2591">
        <w:t>:</w:t>
      </w:r>
    </w:p>
    <w:p w14:paraId="41CDAE6B" w14:textId="77777777" w:rsidR="000C2591" w:rsidRPr="000C2591" w:rsidRDefault="000C2591" w:rsidP="000C2591">
      <w:pPr>
        <w:spacing w:after="0" w:line="240" w:lineRule="auto"/>
        <w:rPr>
          <w:ins w:id="29" w:author="John Irvine" w:date="2016-03-04T17:24:00Z"/>
          <w:rFonts w:ascii="Times New Roman" w:eastAsia="Times New Roman" w:hAnsi="Times New Roman" w:cs="Times New Roman"/>
          <w:lang w:eastAsia="en-NZ"/>
        </w:rPr>
      </w:pPr>
    </w:p>
    <w:p w14:paraId="0AA91F4F" w14:textId="77777777" w:rsidR="000C2591" w:rsidRPr="000C2591" w:rsidRDefault="000C2591" w:rsidP="000C2591">
      <w:pPr>
        <w:spacing w:after="0" w:line="240" w:lineRule="auto"/>
        <w:rPr>
          <w:ins w:id="30" w:author="John Irvine" w:date="2016-03-04T17:24:00Z"/>
          <w:rFonts w:ascii="Times New Roman" w:eastAsia="Times New Roman" w:hAnsi="Times New Roman" w:cs="Times New Roman"/>
          <w:lang w:eastAsia="en-NZ"/>
        </w:rPr>
      </w:pPr>
      <w:ins w:id="31" w:author="John Irvine" w:date="2016-03-04T17:24:00Z">
        <w:r w:rsidRPr="2D7F4995">
          <w:rPr>
            <w:rFonts w:ascii="Times New Roman" w:eastAsia="Times New Roman" w:hAnsi="Times New Roman" w:cs="Times New Roman"/>
            <w:color w:val="000000"/>
            <w:sz w:val="22"/>
            <w:szCs w:val="22"/>
            <w:lang w:eastAsia="en-NZ"/>
          </w:rPr>
          <w:t>1)</w:t>
        </w:r>
        <w:r w:rsidRPr="2D7F4995">
          <w:rPr>
            <w:rFonts w:ascii="Times New Roman" w:eastAsia="Times New Roman" w:hAnsi="Times New Roman" w:cs="Times New Roman"/>
            <w:color w:val="000000"/>
            <w:sz w:val="14"/>
            <w:szCs w:val="14"/>
            <w:lang w:eastAsia="en-NZ"/>
          </w:rPr>
          <w:t xml:space="preserve">  </w:t>
        </w:r>
        <w:r w:rsidRPr="000C2591">
          <w:rPr>
            <w:rFonts w:eastAsia="Times New Roman"/>
            <w:color w:val="000000"/>
            <w:sz w:val="14"/>
            <w:szCs w:val="14"/>
            <w:lang w:eastAsia="en-NZ"/>
          </w:rPr>
          <w:tab/>
        </w:r>
        <w:r w:rsidRPr="4609D710">
          <w:rPr>
            <w:rFonts w:ascii="Times New Roman" w:eastAsia="Times New Roman" w:hAnsi="Times New Roman" w:cs="Times New Roman"/>
            <w:i/>
            <w:iCs/>
            <w:color w:val="000000"/>
            <w:sz w:val="22"/>
            <w:szCs w:val="22"/>
            <w:lang w:eastAsia="en-NZ"/>
          </w:rPr>
          <w:t>Home</w:t>
        </w:r>
      </w:ins>
    </w:p>
    <w:p w14:paraId="1522C469" w14:textId="77777777" w:rsidR="000C2591" w:rsidRPr="000C2591" w:rsidRDefault="000C2591" w:rsidP="000C2591">
      <w:pPr>
        <w:spacing w:after="0" w:line="240" w:lineRule="auto"/>
        <w:ind w:firstLine="720"/>
        <w:rPr>
          <w:ins w:id="32" w:author="John Irvine" w:date="2016-03-04T17:24:00Z"/>
          <w:rFonts w:ascii="Times New Roman" w:eastAsia="Times New Roman" w:hAnsi="Times New Roman" w:cs="Times New Roman"/>
          <w:lang w:eastAsia="en-NZ"/>
        </w:rPr>
      </w:pPr>
      <w:proofErr w:type="gramStart"/>
      <w:ins w:id="33" w:author="John Irvine" w:date="2016-03-04T17:24:00Z">
        <w:r w:rsidRPr="2D7F4995">
          <w:rPr>
            <w:rFonts w:ascii="Courier New,Times New Roman" w:eastAsia="Courier New,Times New Roman" w:hAnsi="Courier New,Times New Roman" w:cs="Courier New,Times New Roman"/>
            <w:color w:val="000000"/>
            <w:sz w:val="22"/>
            <w:szCs w:val="22"/>
            <w:lang w:eastAsia="en-NZ"/>
          </w:rPr>
          <w:t>o</w:t>
        </w:r>
        <w:proofErr w:type="gramEnd"/>
        <w:r w:rsidRPr="000C2591">
          <w:rPr>
            <w:rFonts w:ascii="Times New Roman" w:eastAsia="Times New Roman" w:hAnsi="Times New Roman" w:cs="Times New Roman"/>
            <w:color w:val="000000"/>
            <w:sz w:val="14"/>
            <w:szCs w:val="14"/>
            <w:lang w:eastAsia="en-NZ"/>
          </w:rPr>
          <w:t xml:space="preserve">   </w:t>
        </w:r>
        <w:r w:rsidRPr="2D7F4995">
          <w:rPr>
            <w:rFonts w:ascii="Times New Roman" w:eastAsia="Times New Roman" w:hAnsi="Times New Roman" w:cs="Times New Roman"/>
            <w:color w:val="000000"/>
            <w:sz w:val="22"/>
            <w:szCs w:val="22"/>
            <w:lang w:eastAsia="en-NZ"/>
          </w:rPr>
          <w:t>Static general Introduction to Olive New Zealand and its Nelson branch.</w:t>
        </w:r>
      </w:ins>
    </w:p>
    <w:p w14:paraId="71D5B826" w14:textId="77777777" w:rsidR="000C2591" w:rsidRPr="000C2591" w:rsidRDefault="000C2591" w:rsidP="000C2591">
      <w:pPr>
        <w:spacing w:after="0" w:line="240" w:lineRule="auto"/>
        <w:ind w:firstLine="720"/>
        <w:rPr>
          <w:ins w:id="34" w:author="John Irvine" w:date="2016-03-04T17:24:00Z"/>
          <w:rFonts w:ascii="Times New Roman" w:eastAsia="Times New Roman" w:hAnsi="Times New Roman" w:cs="Times New Roman"/>
          <w:lang w:eastAsia="en-NZ"/>
        </w:rPr>
      </w:pPr>
      <w:proofErr w:type="gramStart"/>
      <w:ins w:id="35" w:author="John Irvine" w:date="2016-03-04T17:24:00Z">
        <w:r w:rsidRPr="2D7F4995">
          <w:rPr>
            <w:rFonts w:ascii="Courier New,Times New Roman" w:eastAsia="Courier New,Times New Roman" w:hAnsi="Courier New,Times New Roman" w:cs="Courier New,Times New Roman"/>
            <w:color w:val="000000"/>
            <w:sz w:val="22"/>
            <w:szCs w:val="22"/>
            <w:lang w:eastAsia="en-NZ"/>
          </w:rPr>
          <w:t>o</w:t>
        </w:r>
        <w:proofErr w:type="gramEnd"/>
        <w:r w:rsidRPr="000C2591">
          <w:rPr>
            <w:rFonts w:ascii="Times New Roman" w:eastAsia="Times New Roman" w:hAnsi="Times New Roman" w:cs="Times New Roman"/>
            <w:color w:val="000000"/>
            <w:sz w:val="14"/>
            <w:szCs w:val="14"/>
            <w:lang w:eastAsia="en-NZ"/>
          </w:rPr>
          <w:t xml:space="preserve">   </w:t>
        </w:r>
        <w:r w:rsidRPr="2D7F4995">
          <w:rPr>
            <w:rFonts w:ascii="Times New Roman" w:eastAsia="Times New Roman" w:hAnsi="Times New Roman" w:cs="Times New Roman"/>
            <w:color w:val="000000"/>
            <w:sz w:val="22"/>
            <w:szCs w:val="22"/>
            <w:lang w:eastAsia="en-NZ"/>
          </w:rPr>
          <w:t>Dynamic content about upcoming events in the Olive area, if any.</w:t>
        </w:r>
      </w:ins>
    </w:p>
    <w:p w14:paraId="2F067900" w14:textId="77777777" w:rsidR="000C2591" w:rsidRPr="000C2591" w:rsidRDefault="000C2591" w:rsidP="000C2591">
      <w:pPr>
        <w:spacing w:after="0" w:line="240" w:lineRule="auto"/>
        <w:rPr>
          <w:ins w:id="36" w:author="John Irvine" w:date="2016-03-04T17:24:00Z"/>
          <w:rFonts w:ascii="Times New Roman" w:eastAsia="Times New Roman" w:hAnsi="Times New Roman" w:cs="Times New Roman"/>
          <w:lang w:eastAsia="en-NZ"/>
        </w:rPr>
      </w:pPr>
    </w:p>
    <w:p w14:paraId="265CBDC2" w14:textId="77777777" w:rsidR="000C2591" w:rsidRPr="000C2591" w:rsidRDefault="000C2591" w:rsidP="000C2591">
      <w:pPr>
        <w:spacing w:after="0" w:line="240" w:lineRule="auto"/>
        <w:rPr>
          <w:ins w:id="37" w:author="John Irvine" w:date="2016-03-04T17:24:00Z"/>
          <w:rFonts w:ascii="Times New Roman" w:eastAsia="Times New Roman" w:hAnsi="Times New Roman" w:cs="Times New Roman"/>
          <w:lang w:eastAsia="en-NZ"/>
        </w:rPr>
      </w:pPr>
      <w:ins w:id="38" w:author="John Irvine" w:date="2016-03-04T17:24:00Z">
        <w:r w:rsidRPr="2D7F4995">
          <w:rPr>
            <w:rFonts w:ascii="Times New Roman" w:eastAsia="Times New Roman" w:hAnsi="Times New Roman" w:cs="Times New Roman"/>
            <w:color w:val="000000"/>
            <w:sz w:val="22"/>
            <w:szCs w:val="22"/>
            <w:lang w:eastAsia="en-NZ"/>
          </w:rPr>
          <w:t>2)</w:t>
        </w:r>
        <w:r w:rsidRPr="2D7F4995">
          <w:rPr>
            <w:rFonts w:ascii="Times New Roman" w:eastAsia="Times New Roman" w:hAnsi="Times New Roman" w:cs="Times New Roman"/>
            <w:color w:val="000000"/>
            <w:sz w:val="14"/>
            <w:szCs w:val="14"/>
            <w:lang w:eastAsia="en-NZ"/>
          </w:rPr>
          <w:t xml:space="preserve">  </w:t>
        </w:r>
        <w:r w:rsidRPr="000C2591">
          <w:rPr>
            <w:rFonts w:eastAsia="Times New Roman"/>
            <w:color w:val="000000"/>
            <w:sz w:val="14"/>
            <w:szCs w:val="14"/>
            <w:lang w:eastAsia="en-NZ"/>
          </w:rPr>
          <w:tab/>
        </w:r>
        <w:r w:rsidRPr="4609D710">
          <w:rPr>
            <w:rFonts w:ascii="Times New Roman" w:eastAsia="Times New Roman" w:hAnsi="Times New Roman" w:cs="Times New Roman"/>
            <w:i/>
            <w:iCs/>
            <w:color w:val="000000"/>
            <w:sz w:val="22"/>
            <w:szCs w:val="22"/>
            <w:lang w:eastAsia="en-NZ"/>
          </w:rPr>
          <w:t>About Olives</w:t>
        </w:r>
      </w:ins>
    </w:p>
    <w:p w14:paraId="4EE87D43" w14:textId="77777777" w:rsidR="000C2591" w:rsidRPr="000C2591" w:rsidRDefault="000C2591" w:rsidP="000C2591">
      <w:pPr>
        <w:spacing w:after="0" w:line="240" w:lineRule="auto"/>
        <w:ind w:firstLine="720"/>
        <w:rPr>
          <w:ins w:id="39" w:author="John Irvine" w:date="2016-03-04T17:24:00Z"/>
          <w:rFonts w:ascii="Times New Roman" w:eastAsia="Times New Roman" w:hAnsi="Times New Roman" w:cs="Times New Roman"/>
          <w:lang w:eastAsia="en-NZ"/>
        </w:rPr>
      </w:pPr>
      <w:proofErr w:type="gramStart"/>
      <w:ins w:id="40" w:author="John Irvine" w:date="2016-03-04T17:24:00Z">
        <w:r w:rsidRPr="2D7F4995">
          <w:rPr>
            <w:rFonts w:ascii="Courier New,Times New Roman" w:eastAsia="Courier New,Times New Roman" w:hAnsi="Courier New,Times New Roman" w:cs="Courier New,Times New Roman"/>
            <w:color w:val="000000"/>
            <w:sz w:val="22"/>
            <w:szCs w:val="22"/>
            <w:lang w:eastAsia="en-NZ"/>
          </w:rPr>
          <w:t>o</w:t>
        </w:r>
        <w:proofErr w:type="gramEnd"/>
        <w:r w:rsidRPr="000C2591">
          <w:rPr>
            <w:rFonts w:ascii="Times New Roman" w:eastAsia="Times New Roman" w:hAnsi="Times New Roman" w:cs="Times New Roman"/>
            <w:color w:val="000000"/>
            <w:sz w:val="14"/>
            <w:szCs w:val="14"/>
            <w:lang w:eastAsia="en-NZ"/>
          </w:rPr>
          <w:t xml:space="preserve">   </w:t>
        </w:r>
        <w:r w:rsidRPr="2D7F4995">
          <w:rPr>
            <w:rFonts w:ascii="Times New Roman" w:eastAsia="Times New Roman" w:hAnsi="Times New Roman" w:cs="Times New Roman"/>
            <w:color w:val="000000"/>
            <w:sz w:val="22"/>
            <w:szCs w:val="22"/>
            <w:lang w:eastAsia="en-NZ"/>
          </w:rPr>
          <w:t>Static general information about olive oil, its uses, and its benefits.</w:t>
        </w:r>
      </w:ins>
    </w:p>
    <w:p w14:paraId="481A5F9C" w14:textId="77777777" w:rsidR="000C2591" w:rsidRPr="000C2591" w:rsidRDefault="000C2591" w:rsidP="000C2591">
      <w:pPr>
        <w:spacing w:after="0" w:line="240" w:lineRule="auto"/>
        <w:ind w:left="720"/>
        <w:rPr>
          <w:ins w:id="41" w:author="John Irvine" w:date="2016-03-04T17:24:00Z"/>
          <w:rFonts w:ascii="Times New Roman" w:eastAsia="Times New Roman" w:hAnsi="Times New Roman" w:cs="Times New Roman"/>
          <w:lang w:eastAsia="en-NZ"/>
        </w:rPr>
      </w:pPr>
      <w:proofErr w:type="gramStart"/>
      <w:ins w:id="42" w:author="John Irvine" w:date="2016-03-04T17:24:00Z">
        <w:r w:rsidRPr="2D7F4995">
          <w:rPr>
            <w:rFonts w:ascii="Courier New,Times New Roman" w:eastAsia="Courier New,Times New Roman" w:hAnsi="Courier New,Times New Roman" w:cs="Courier New,Times New Roman"/>
            <w:color w:val="000000"/>
            <w:sz w:val="22"/>
            <w:szCs w:val="22"/>
            <w:lang w:eastAsia="en-NZ"/>
          </w:rPr>
          <w:t>o</w:t>
        </w:r>
        <w:proofErr w:type="gramEnd"/>
        <w:r w:rsidRPr="000C2591">
          <w:rPr>
            <w:rFonts w:ascii="Times New Roman" w:eastAsia="Times New Roman" w:hAnsi="Times New Roman" w:cs="Times New Roman"/>
            <w:color w:val="000000"/>
            <w:sz w:val="14"/>
            <w:szCs w:val="14"/>
            <w:lang w:eastAsia="en-NZ"/>
          </w:rPr>
          <w:t xml:space="preserve">   </w:t>
        </w:r>
        <w:r w:rsidRPr="2D7F4995">
          <w:rPr>
            <w:rFonts w:ascii="Times New Roman" w:eastAsia="Times New Roman" w:hAnsi="Times New Roman" w:cs="Times New Roman"/>
            <w:color w:val="000000"/>
            <w:sz w:val="22"/>
            <w:szCs w:val="22"/>
            <w:lang w:eastAsia="en-NZ"/>
          </w:rPr>
          <w:t>Static general information about the olive oil production process, highlighting any special techniques used by Nelson based groves.</w:t>
        </w:r>
      </w:ins>
    </w:p>
    <w:p w14:paraId="36D2CF92" w14:textId="77777777" w:rsidR="000C2591" w:rsidRPr="000C2591" w:rsidRDefault="000C2591" w:rsidP="000C2591">
      <w:pPr>
        <w:spacing w:after="0" w:line="240" w:lineRule="auto"/>
        <w:rPr>
          <w:ins w:id="43" w:author="John Irvine" w:date="2016-03-04T17:24:00Z"/>
          <w:rFonts w:ascii="Times New Roman" w:eastAsia="Times New Roman" w:hAnsi="Times New Roman" w:cs="Times New Roman"/>
          <w:lang w:eastAsia="en-NZ"/>
        </w:rPr>
      </w:pPr>
    </w:p>
    <w:p w14:paraId="5071DD18" w14:textId="77777777" w:rsidR="000C2591" w:rsidRPr="000C2591" w:rsidRDefault="000C2591" w:rsidP="000C2591">
      <w:pPr>
        <w:spacing w:after="0" w:line="240" w:lineRule="auto"/>
        <w:rPr>
          <w:ins w:id="44" w:author="John Irvine" w:date="2016-03-04T17:24:00Z"/>
          <w:rFonts w:ascii="Times New Roman" w:eastAsia="Times New Roman" w:hAnsi="Times New Roman" w:cs="Times New Roman"/>
          <w:lang w:eastAsia="en-NZ"/>
        </w:rPr>
      </w:pPr>
      <w:ins w:id="45" w:author="John Irvine" w:date="2016-03-04T17:24:00Z">
        <w:r w:rsidRPr="2D7F4995">
          <w:rPr>
            <w:rFonts w:ascii="Times New Roman" w:eastAsia="Times New Roman" w:hAnsi="Times New Roman" w:cs="Times New Roman"/>
            <w:color w:val="000000"/>
            <w:sz w:val="22"/>
            <w:szCs w:val="22"/>
            <w:lang w:eastAsia="en-NZ"/>
          </w:rPr>
          <w:t>3)</w:t>
        </w:r>
        <w:r w:rsidRPr="2D7F4995">
          <w:rPr>
            <w:rFonts w:ascii="Times New Roman" w:eastAsia="Times New Roman" w:hAnsi="Times New Roman" w:cs="Times New Roman"/>
            <w:color w:val="000000"/>
            <w:sz w:val="14"/>
            <w:szCs w:val="14"/>
            <w:lang w:eastAsia="en-NZ"/>
          </w:rPr>
          <w:t xml:space="preserve">  </w:t>
        </w:r>
        <w:r w:rsidRPr="000C2591">
          <w:rPr>
            <w:rFonts w:eastAsia="Times New Roman"/>
            <w:color w:val="000000"/>
            <w:sz w:val="14"/>
            <w:szCs w:val="14"/>
            <w:lang w:eastAsia="en-NZ"/>
          </w:rPr>
          <w:tab/>
        </w:r>
        <w:r w:rsidRPr="4609D710">
          <w:rPr>
            <w:rFonts w:ascii="Times New Roman" w:eastAsia="Times New Roman" w:hAnsi="Times New Roman" w:cs="Times New Roman"/>
            <w:i/>
            <w:iCs/>
            <w:color w:val="000000"/>
            <w:sz w:val="22"/>
            <w:szCs w:val="22"/>
            <w:lang w:eastAsia="en-NZ"/>
          </w:rPr>
          <w:t>About / Contact Olive New Zealand</w:t>
        </w:r>
      </w:ins>
    </w:p>
    <w:p w14:paraId="3B3BBF61" w14:textId="77777777" w:rsidR="000C2591" w:rsidRPr="000C2591" w:rsidRDefault="000C2591" w:rsidP="000C2591">
      <w:pPr>
        <w:spacing w:after="0" w:line="240" w:lineRule="auto"/>
        <w:ind w:left="720"/>
        <w:rPr>
          <w:ins w:id="46" w:author="John Irvine" w:date="2016-03-04T17:24:00Z"/>
          <w:rFonts w:ascii="Times New Roman" w:eastAsia="Times New Roman" w:hAnsi="Times New Roman" w:cs="Times New Roman"/>
          <w:lang w:eastAsia="en-NZ"/>
        </w:rPr>
      </w:pPr>
      <w:proofErr w:type="gramStart"/>
      <w:ins w:id="47" w:author="John Irvine" w:date="2016-03-04T17:24:00Z">
        <w:r w:rsidRPr="2D7F4995">
          <w:rPr>
            <w:rFonts w:ascii="Courier New,Times New Roman" w:eastAsia="Courier New,Times New Roman" w:hAnsi="Courier New,Times New Roman" w:cs="Courier New,Times New Roman"/>
            <w:color w:val="000000"/>
            <w:sz w:val="22"/>
            <w:szCs w:val="22"/>
            <w:lang w:eastAsia="en-NZ"/>
          </w:rPr>
          <w:t>o</w:t>
        </w:r>
        <w:proofErr w:type="gramEnd"/>
        <w:r w:rsidRPr="000C2591">
          <w:rPr>
            <w:rFonts w:ascii="Times New Roman" w:eastAsia="Times New Roman" w:hAnsi="Times New Roman" w:cs="Times New Roman"/>
            <w:color w:val="000000"/>
            <w:sz w:val="14"/>
            <w:szCs w:val="14"/>
            <w:lang w:eastAsia="en-NZ"/>
          </w:rPr>
          <w:t xml:space="preserve">   </w:t>
        </w:r>
        <w:r w:rsidRPr="2D7F4995">
          <w:rPr>
            <w:rFonts w:ascii="Times New Roman" w:eastAsia="Times New Roman" w:hAnsi="Times New Roman" w:cs="Times New Roman"/>
            <w:color w:val="000000"/>
            <w:sz w:val="22"/>
            <w:szCs w:val="22"/>
            <w:lang w:eastAsia="en-NZ"/>
          </w:rPr>
          <w:t>Dynamic contact information for Olive New Zealand in general, with links to other sites.</w:t>
        </w:r>
      </w:ins>
    </w:p>
    <w:p w14:paraId="7E29C806" w14:textId="77777777" w:rsidR="000C2591" w:rsidRPr="000C2591" w:rsidRDefault="000C2591" w:rsidP="000C2591">
      <w:pPr>
        <w:spacing w:after="0" w:line="240" w:lineRule="auto"/>
        <w:rPr>
          <w:ins w:id="48" w:author="John Irvine" w:date="2016-03-04T17:24:00Z"/>
          <w:rFonts w:ascii="Times New Roman" w:eastAsia="Times New Roman" w:hAnsi="Times New Roman" w:cs="Times New Roman"/>
          <w:lang w:eastAsia="en-NZ"/>
        </w:rPr>
      </w:pPr>
    </w:p>
    <w:p w14:paraId="23EB7B94" w14:textId="77777777" w:rsidR="000C2591" w:rsidRPr="000C2591" w:rsidRDefault="000C2591" w:rsidP="000C2591">
      <w:pPr>
        <w:spacing w:after="0" w:line="240" w:lineRule="auto"/>
        <w:rPr>
          <w:ins w:id="49" w:author="John Irvine" w:date="2016-03-04T17:24:00Z"/>
          <w:rFonts w:ascii="Times New Roman" w:eastAsia="Times New Roman" w:hAnsi="Times New Roman" w:cs="Times New Roman"/>
          <w:lang w:eastAsia="en-NZ"/>
        </w:rPr>
      </w:pPr>
      <w:ins w:id="50" w:author="John Irvine" w:date="2016-03-04T17:24:00Z">
        <w:r w:rsidRPr="2D7F4995">
          <w:rPr>
            <w:rFonts w:ascii="Times New Roman" w:eastAsia="Times New Roman" w:hAnsi="Times New Roman" w:cs="Times New Roman"/>
            <w:color w:val="000000"/>
            <w:sz w:val="22"/>
            <w:szCs w:val="22"/>
            <w:lang w:eastAsia="en-NZ"/>
          </w:rPr>
          <w:t>4)</w:t>
        </w:r>
        <w:r w:rsidRPr="2D7F4995">
          <w:rPr>
            <w:rFonts w:ascii="Times New Roman" w:eastAsia="Times New Roman" w:hAnsi="Times New Roman" w:cs="Times New Roman"/>
            <w:color w:val="000000"/>
            <w:sz w:val="14"/>
            <w:szCs w:val="14"/>
            <w:lang w:eastAsia="en-NZ"/>
          </w:rPr>
          <w:t xml:space="preserve">  </w:t>
        </w:r>
        <w:r w:rsidRPr="000C2591">
          <w:rPr>
            <w:rFonts w:eastAsia="Times New Roman"/>
            <w:color w:val="000000"/>
            <w:sz w:val="14"/>
            <w:szCs w:val="14"/>
            <w:lang w:eastAsia="en-NZ"/>
          </w:rPr>
          <w:tab/>
        </w:r>
        <w:r w:rsidRPr="4609D710">
          <w:rPr>
            <w:rFonts w:ascii="Times New Roman" w:eastAsia="Times New Roman" w:hAnsi="Times New Roman" w:cs="Times New Roman"/>
            <w:i/>
            <w:iCs/>
            <w:color w:val="000000"/>
            <w:sz w:val="22"/>
            <w:szCs w:val="22"/>
            <w:lang w:eastAsia="en-NZ"/>
          </w:rPr>
          <w:t>About / Contact Our Nelson Members</w:t>
        </w:r>
      </w:ins>
    </w:p>
    <w:p w14:paraId="1BF097BD" w14:textId="77777777" w:rsidR="000C2591" w:rsidRPr="000C2591" w:rsidRDefault="000C2591" w:rsidP="000C2591">
      <w:pPr>
        <w:spacing w:after="0" w:line="240" w:lineRule="auto"/>
        <w:ind w:left="720"/>
        <w:rPr>
          <w:ins w:id="51" w:author="John Irvine" w:date="2016-03-04T17:24:00Z"/>
          <w:rFonts w:ascii="Times New Roman" w:eastAsia="Times New Roman" w:hAnsi="Times New Roman" w:cs="Times New Roman"/>
          <w:lang w:eastAsia="en-NZ"/>
        </w:rPr>
      </w:pPr>
      <w:proofErr w:type="gramStart"/>
      <w:ins w:id="52" w:author="John Irvine" w:date="2016-03-04T17:24:00Z">
        <w:r w:rsidRPr="2D7F4995">
          <w:rPr>
            <w:rFonts w:ascii="Courier New,Times New Roman" w:eastAsia="Courier New,Times New Roman" w:hAnsi="Courier New,Times New Roman" w:cs="Courier New,Times New Roman"/>
            <w:color w:val="000000"/>
            <w:sz w:val="22"/>
            <w:szCs w:val="22"/>
            <w:lang w:eastAsia="en-NZ"/>
          </w:rPr>
          <w:t>o</w:t>
        </w:r>
        <w:proofErr w:type="gramEnd"/>
        <w:r w:rsidRPr="000C2591">
          <w:rPr>
            <w:rFonts w:ascii="Times New Roman" w:eastAsia="Times New Roman" w:hAnsi="Times New Roman" w:cs="Times New Roman"/>
            <w:color w:val="000000"/>
            <w:sz w:val="14"/>
            <w:szCs w:val="14"/>
            <w:lang w:eastAsia="en-NZ"/>
          </w:rPr>
          <w:t xml:space="preserve">   </w:t>
        </w:r>
        <w:r w:rsidRPr="2D7F4995">
          <w:rPr>
            <w:rFonts w:ascii="Times New Roman" w:eastAsia="Times New Roman" w:hAnsi="Times New Roman" w:cs="Times New Roman"/>
            <w:color w:val="000000"/>
            <w:sz w:val="22"/>
            <w:szCs w:val="22"/>
            <w:lang w:eastAsia="en-NZ"/>
          </w:rPr>
          <w:t>Dynamic content about each registered Nelson grove, their products, and their contact information.</w:t>
        </w:r>
      </w:ins>
    </w:p>
    <w:p w14:paraId="05796436" w14:textId="77777777" w:rsidR="000C2591" w:rsidRDefault="000C2591" w:rsidP="000C2591">
      <w:pPr>
        <w:rPr>
          <w:ins w:id="53" w:author="John Irvine" w:date="2016-03-04T17:24:00Z"/>
        </w:rPr>
      </w:pPr>
    </w:p>
    <w:p w14:paraId="77F9DF42" w14:textId="77777777" w:rsidR="000C2591" w:rsidRPr="000C2591" w:rsidRDefault="000C2591" w:rsidP="000C2591">
      <w:pPr>
        <w:rPr>
          <w:ins w:id="54" w:author="John Irvine" w:date="2016-03-04T17:24:00Z"/>
        </w:rPr>
      </w:pPr>
      <w:ins w:id="55" w:author="John Irvine" w:date="2016-03-04T17:24:00Z">
        <w:r w:rsidRPr="000C2591">
          <w:t>These are the pages I propose for the site, utilizing the static, functional, dynamic, and transactional content as outlined above. This site setup leaves one content requirement out, which is;</w:t>
        </w:r>
      </w:ins>
    </w:p>
    <w:p w14:paraId="47F6F09F" w14:textId="77777777" w:rsidR="000C2591" w:rsidRPr="000C2591" w:rsidRDefault="000C2591" w:rsidP="000C2591">
      <w:pPr>
        <w:spacing w:after="0" w:line="240" w:lineRule="auto"/>
        <w:rPr>
          <w:ins w:id="56" w:author="John Irvine" w:date="2016-03-04T17:24:00Z"/>
          <w:rFonts w:ascii="Times New Roman" w:eastAsia="Times New Roman" w:hAnsi="Times New Roman" w:cs="Times New Roman"/>
          <w:lang w:eastAsia="en-NZ"/>
        </w:rPr>
      </w:pPr>
    </w:p>
    <w:p w14:paraId="6779D129" w14:textId="77777777" w:rsidR="000C2591" w:rsidRPr="000C2591" w:rsidRDefault="000C2591" w:rsidP="000C2591">
      <w:pPr>
        <w:spacing w:after="0" w:line="240" w:lineRule="auto"/>
        <w:ind w:firstLine="720"/>
        <w:rPr>
          <w:ins w:id="57" w:author="John Irvine" w:date="2016-03-04T17:24:00Z"/>
          <w:rFonts w:ascii="Times New Roman" w:eastAsia="Times New Roman" w:hAnsi="Times New Roman" w:cs="Times New Roman"/>
          <w:lang w:eastAsia="en-NZ"/>
        </w:rPr>
      </w:pPr>
      <w:ins w:id="58" w:author="John Irvine" w:date="2016-03-04T17:24:00Z">
        <w:r w:rsidRPr="2D7F4995">
          <w:rPr>
            <w:rFonts w:ascii="Times New Roman" w:eastAsia="Times New Roman" w:hAnsi="Times New Roman" w:cs="Times New Roman"/>
            <w:color w:val="000000"/>
            <w:sz w:val="22"/>
            <w:szCs w:val="22"/>
            <w:lang w:eastAsia="en-NZ"/>
          </w:rPr>
          <w:t>-</w:t>
        </w:r>
        <w:r w:rsidRPr="2D7F4995">
          <w:rPr>
            <w:rFonts w:ascii="Times New Roman" w:eastAsia="Times New Roman" w:hAnsi="Times New Roman" w:cs="Times New Roman"/>
            <w:color w:val="000000"/>
            <w:sz w:val="14"/>
            <w:szCs w:val="14"/>
            <w:lang w:eastAsia="en-NZ"/>
          </w:rPr>
          <w:t xml:space="preserve">          </w:t>
        </w:r>
        <w:r w:rsidRPr="2D7F4995">
          <w:rPr>
            <w:rFonts w:ascii="Times New Roman" w:eastAsia="Times New Roman" w:hAnsi="Times New Roman" w:cs="Times New Roman"/>
            <w:color w:val="000000"/>
            <w:sz w:val="22"/>
            <w:szCs w:val="22"/>
            <w:lang w:eastAsia="en-NZ"/>
          </w:rPr>
          <w:t>Transactional content allowing visitors to sign up for a newsletter, if any.</w:t>
        </w:r>
      </w:ins>
    </w:p>
    <w:p w14:paraId="475A0416" w14:textId="77777777" w:rsidR="000C2591" w:rsidRPr="000C2591" w:rsidRDefault="000C2591" w:rsidP="000C2591">
      <w:pPr>
        <w:spacing w:after="0" w:line="240" w:lineRule="auto"/>
        <w:ind w:left="720"/>
        <w:rPr>
          <w:ins w:id="59" w:author="John Irvine" w:date="2016-03-04T17:24:00Z"/>
          <w:rFonts w:ascii="Times New Roman" w:eastAsia="Times New Roman" w:hAnsi="Times New Roman" w:cs="Times New Roman"/>
          <w:lang w:eastAsia="en-NZ"/>
        </w:rPr>
      </w:pPr>
      <w:ins w:id="60" w:author="John Irvine" w:date="2016-03-04T17:24:00Z">
        <w:r w:rsidRPr="2D7F4995">
          <w:rPr>
            <w:rFonts w:ascii="Times New Roman" w:eastAsia="Times New Roman" w:hAnsi="Times New Roman" w:cs="Times New Roman"/>
            <w:color w:val="000000"/>
            <w:sz w:val="22"/>
            <w:szCs w:val="22"/>
            <w:lang w:eastAsia="en-NZ"/>
          </w:rPr>
          <w:t>The reason this is left out is that I think it should be built directly into the footer of the website, which would not change depending on page, and remain the same over any page on the website. If the footer is block coloured and attractive, it would serve well.</w:t>
        </w:r>
      </w:ins>
    </w:p>
    <w:p w14:paraId="36B9FA6E" w14:textId="77777777" w:rsidR="00EA3D73" w:rsidRPr="00EA3D73" w:rsidRDefault="00EA3D73" w:rsidP="00EA3D73"/>
    <w:p w14:paraId="36B9FA6F" w14:textId="77777777" w:rsidR="00EA3D73" w:rsidRDefault="00EA3D73" w:rsidP="2D7F4995">
      <w:pPr>
        <w:pStyle w:val="Heading2"/>
        <w:jc w:val="center"/>
      </w:pPr>
      <w:bookmarkStart w:id="61" w:name="_Toc444854307"/>
      <w:r>
        <w:t>Functional Requirements</w:t>
      </w:r>
      <w:bookmarkEnd w:id="61"/>
    </w:p>
    <w:p w14:paraId="36B9FA70" w14:textId="2F5A4A82" w:rsidR="00EA3D73" w:rsidRDefault="00E424EA">
      <w:r>
        <w:t xml:space="preserve">Functionally the website is primary designed to be a place to advertise and focus on the Nelson and the Olive Oil Growers in this region. </w:t>
      </w:r>
    </w:p>
    <w:p w14:paraId="788EA886" w14:textId="1FC37B25" w:rsidR="00E424EA" w:rsidRDefault="00E424EA">
      <w:r>
        <w:t xml:space="preserve">The website will be set up so that each grove has a distinct page to advertise from as well as other pages like a newsletter section on the site for local, regional and international news should the stakeholders decide. </w:t>
      </w:r>
    </w:p>
    <w:p w14:paraId="30430442" w14:textId="54B9BD01" w:rsidR="00E31C63" w:rsidRDefault="00E31C63">
      <w:r>
        <w:lastRenderedPageBreak/>
        <w:t xml:space="preserve">We are not going to add any functional things such as google maps as this was not required by the stakeholders in their brief (as they do not want visitors to their groves). </w:t>
      </w:r>
    </w:p>
    <w:p w14:paraId="74DCC68B" w14:textId="7740D994" w:rsidR="00E31C63" w:rsidRDefault="00E31C63">
      <w:r>
        <w:t>The ability to purchase olive oil will be handled separately by each individual grove therefore we have included links to each grove’s contact or sales page should a visitor wish to purchase the olive oil directly.</w:t>
      </w:r>
    </w:p>
    <w:p w14:paraId="40FE4F9C" w14:textId="0D882E73" w:rsidR="00E31C63" w:rsidRDefault="00E31C63">
      <w:r>
        <w:t xml:space="preserve">Some </w:t>
      </w:r>
      <w:r w:rsidR="0030484A">
        <w:t>non-functional</w:t>
      </w:r>
      <w:r>
        <w:t xml:space="preserve"> requirements of the site would be to include the ability of grove owners to access the site should they wish to change their respective information pages or add new content to the site.</w:t>
      </w:r>
      <w:r w:rsidR="0030484A">
        <w:t xml:space="preserve"> This is available through a plugin added to WordPress to enable different users with an email and login details to only edit specific pages on the site.</w:t>
      </w:r>
    </w:p>
    <w:p w14:paraId="74997B67" w14:textId="77777777" w:rsidR="27D7E119" w:rsidRDefault="27D7E119" w:rsidP="00501CA7">
      <w:pPr>
        <w:pStyle w:val="Heading2"/>
        <w:jc w:val="center"/>
      </w:pPr>
      <w:bookmarkStart w:id="62" w:name="_Toc444854308"/>
      <w:ins w:id="63" w:author="Luke Rowe" w:date="2016-03-04T17:24:00Z">
        <w:r>
          <w:t>Metaphors</w:t>
        </w:r>
      </w:ins>
    </w:p>
    <w:p w14:paraId="60B941E3" w14:textId="77777777" w:rsidR="00501CA7" w:rsidRDefault="4609D710" w:rsidP="00501CA7">
      <w:pPr>
        <w:pStyle w:val="Heading2"/>
        <w:spacing w:before="360" w:after="120"/>
        <w:jc w:val="center"/>
      </w:pPr>
      <w:r w:rsidRPr="4609D710">
        <w:rPr>
          <w:rFonts w:ascii="Arial" w:eastAsia="Arial" w:hAnsi="Arial" w:cs="Arial"/>
          <w:b/>
          <w:bCs/>
          <w:color w:val="000000" w:themeColor="text1"/>
          <w:sz w:val="32"/>
          <w:szCs w:val="32"/>
        </w:rPr>
        <w:t>Metaphor Exploration – Functional Metaphor</w:t>
      </w:r>
    </w:p>
    <w:p w14:paraId="3E218891" w14:textId="617F2A7E" w:rsidR="00501CA7" w:rsidRDefault="4609D710" w:rsidP="004D5327">
      <w:r>
        <w:t>Functional metaphors relate to tasks or things a visitor would undertake on the website, to things that can be done elsewhere;</w:t>
      </w:r>
    </w:p>
    <w:p w14:paraId="2780FA1E" w14:textId="77777777" w:rsidR="00501CA7" w:rsidRDefault="00501CA7" w:rsidP="00501CA7"/>
    <w:p w14:paraId="1A0829C4" w14:textId="77777777" w:rsidR="00501CA7" w:rsidRDefault="4609D710" w:rsidP="4609D710">
      <w:pPr>
        <w:pStyle w:val="NormalWeb"/>
        <w:spacing w:before="0" w:beforeAutospacing="0" w:after="0" w:afterAutospacing="0"/>
        <w:ind w:left="720"/>
      </w:pPr>
      <w:r w:rsidRPr="4609D710">
        <w:rPr>
          <w:rFonts w:ascii="Arial" w:eastAsia="Arial" w:hAnsi="Arial" w:cs="Arial"/>
          <w:color w:val="000000" w:themeColor="text1"/>
          <w:sz w:val="22"/>
          <w:szCs w:val="22"/>
        </w:rPr>
        <w:t>-</w:t>
      </w:r>
      <w:r w:rsidRPr="4609D710">
        <w:rPr>
          <w:rFonts w:ascii="Arial" w:eastAsia="Arial" w:hAnsi="Arial" w:cs="Arial"/>
          <w:color w:val="000000" w:themeColor="text1"/>
          <w:sz w:val="14"/>
          <w:szCs w:val="14"/>
        </w:rPr>
        <w:t xml:space="preserve">          </w:t>
      </w:r>
      <w:r w:rsidRPr="4609D710">
        <w:rPr>
          <w:rFonts w:ascii="Arial" w:eastAsia="Arial" w:hAnsi="Arial" w:cs="Arial"/>
          <w:color w:val="000000" w:themeColor="text1"/>
          <w:sz w:val="22"/>
          <w:szCs w:val="22"/>
        </w:rPr>
        <w:t>Our site can be compared to a phone book for Nelson Olive groves, but instead of just locational and contact information, we provide images and descriptions. A visitor / user can look up different groves in the Nelson / Tasman region</w:t>
      </w:r>
    </w:p>
    <w:p w14:paraId="46370803" w14:textId="77777777" w:rsidR="00501CA7" w:rsidRDefault="00501CA7" w:rsidP="00501CA7"/>
    <w:p w14:paraId="483B43B1" w14:textId="77777777" w:rsidR="00501CA7" w:rsidRDefault="4609D710" w:rsidP="004D5327">
      <w:r>
        <w:t>The only problem with this metaphor is our site is like an ‘exclusive’ phonebook, where you can only be registered in the collection if you are a member of Olive NZ.</w:t>
      </w:r>
    </w:p>
    <w:p w14:paraId="24A0A6A8" w14:textId="77777777" w:rsidR="00501CA7" w:rsidRDefault="4609D710" w:rsidP="00501CA7">
      <w:pPr>
        <w:pStyle w:val="Heading2"/>
        <w:spacing w:before="360" w:after="120"/>
        <w:jc w:val="center"/>
      </w:pPr>
      <w:r w:rsidRPr="4609D710">
        <w:rPr>
          <w:rFonts w:ascii="Arial" w:eastAsia="Arial" w:hAnsi="Arial" w:cs="Arial"/>
          <w:b/>
          <w:bCs/>
          <w:color w:val="000000" w:themeColor="text1"/>
          <w:sz w:val="32"/>
          <w:szCs w:val="32"/>
        </w:rPr>
        <w:t>Metaphor Exploration – Visual Metaphor</w:t>
      </w:r>
    </w:p>
    <w:p w14:paraId="42264E34" w14:textId="77777777" w:rsidR="00501CA7" w:rsidRDefault="4609D710" w:rsidP="004D5327">
      <w:r>
        <w:t>Visual metaphors relate common graphics elements on your site to others familiar out in the world.</w:t>
      </w:r>
    </w:p>
    <w:p w14:paraId="08201119" w14:textId="77777777" w:rsidR="00501CA7" w:rsidRPr="00501CA7" w:rsidRDefault="00501CA7" w:rsidP="00501CA7">
      <w:pPr>
        <w:rPr>
          <w:ins w:id="64" w:author="Luke Rowe" w:date="2016-03-04T17:24:00Z"/>
        </w:rPr>
      </w:pPr>
    </w:p>
    <w:p w14:paraId="36B9FA71" w14:textId="77777777" w:rsidR="00EA3D73" w:rsidRDefault="4609D710" w:rsidP="00501CA7">
      <w:pPr>
        <w:pStyle w:val="Heading1"/>
        <w:jc w:val="center"/>
      </w:pPr>
      <w:r>
        <w:lastRenderedPageBreak/>
        <w:t>Section 4 Site Structure</w:t>
      </w:r>
      <w:bookmarkEnd w:id="62"/>
    </w:p>
    <w:p w14:paraId="6C80614D" w14:textId="0FD3CFF5" w:rsidR="004D5327" w:rsidRDefault="00EA3D73" w:rsidP="004D5327">
      <w:pPr>
        <w:pStyle w:val="Heading2"/>
        <w:jc w:val="center"/>
      </w:pPr>
      <w:bookmarkStart w:id="65" w:name="_Toc444854309"/>
      <w:r>
        <w:t>Site Structure Listing</w:t>
      </w:r>
      <w:bookmarkEnd w:id="65"/>
    </w:p>
    <w:p w14:paraId="1421C4A1" w14:textId="4256DBF4" w:rsidR="004D5327" w:rsidRDefault="4609D710" w:rsidP="00A95977">
      <w:r>
        <w:t xml:space="preserve">Navigation for the site will be fairly simple, and we suggest using the same sort of style as is used on </w:t>
      </w:r>
      <w:hyperlink r:id="rId28">
        <w:r>
          <w:t>winenelson.co.nz</w:t>
        </w:r>
      </w:hyperlink>
      <w:r>
        <w:t>, a site that was mentioned as a good candidate by the major stakeholder.</w:t>
      </w:r>
    </w:p>
    <w:p w14:paraId="6E811F7D" w14:textId="77777777" w:rsidR="004D5327" w:rsidRDefault="4609D710" w:rsidP="4609D710">
      <w:pPr>
        <w:pStyle w:val="NormalWeb"/>
        <w:spacing w:before="0" w:beforeAutospacing="0" w:after="0" w:afterAutospacing="0"/>
      </w:pPr>
      <w:r w:rsidRPr="4609D710">
        <w:rPr>
          <w:rFonts w:ascii="Arial" w:eastAsia="Arial" w:hAnsi="Arial" w:cs="Arial"/>
          <w:color w:val="000000" w:themeColor="text1"/>
          <w:sz w:val="22"/>
          <w:szCs w:val="22"/>
        </w:rPr>
        <w:t>-</w:t>
      </w:r>
      <w:r w:rsidRPr="4609D710">
        <w:rPr>
          <w:rFonts w:ascii="Arial" w:eastAsia="Arial" w:hAnsi="Arial" w:cs="Arial"/>
          <w:color w:val="000000" w:themeColor="text1"/>
          <w:sz w:val="14"/>
          <w:szCs w:val="14"/>
        </w:rPr>
        <w:t xml:space="preserve">          </w:t>
      </w:r>
      <w:r w:rsidRPr="4609D710">
        <w:rPr>
          <w:rFonts w:ascii="Arial" w:eastAsia="Arial" w:hAnsi="Arial" w:cs="Arial"/>
          <w:color w:val="000000" w:themeColor="text1"/>
          <w:sz w:val="22"/>
          <w:szCs w:val="22"/>
        </w:rPr>
        <w:t>On the left there is a logo, which is also a link back to the homepage of the site.</w:t>
      </w:r>
    </w:p>
    <w:p w14:paraId="6AA1F7CB" w14:textId="77777777" w:rsidR="004D5327" w:rsidRDefault="4609D710" w:rsidP="4609D710">
      <w:pPr>
        <w:pStyle w:val="NormalWeb"/>
        <w:spacing w:before="0" w:beforeAutospacing="0" w:after="0" w:afterAutospacing="0"/>
      </w:pPr>
      <w:r w:rsidRPr="4609D710">
        <w:rPr>
          <w:rFonts w:ascii="Arial" w:eastAsia="Arial" w:hAnsi="Arial" w:cs="Arial"/>
          <w:color w:val="000000" w:themeColor="text1"/>
          <w:sz w:val="22"/>
          <w:szCs w:val="22"/>
        </w:rPr>
        <w:t>-</w:t>
      </w:r>
      <w:r w:rsidRPr="4609D710">
        <w:rPr>
          <w:rFonts w:ascii="Arial" w:eastAsia="Arial" w:hAnsi="Arial" w:cs="Arial"/>
          <w:color w:val="000000" w:themeColor="text1"/>
          <w:sz w:val="14"/>
          <w:szCs w:val="14"/>
        </w:rPr>
        <w:t xml:space="preserve">          </w:t>
      </w:r>
      <w:r w:rsidRPr="4609D710">
        <w:rPr>
          <w:rFonts w:ascii="Arial" w:eastAsia="Arial" w:hAnsi="Arial" w:cs="Arial"/>
          <w:color w:val="000000" w:themeColor="text1"/>
          <w:sz w:val="22"/>
          <w:szCs w:val="22"/>
        </w:rPr>
        <w:t>On the right there are three more links to pages on the website, as follows;</w:t>
      </w:r>
    </w:p>
    <w:p w14:paraId="62AC0A79" w14:textId="77777777" w:rsidR="004D5327" w:rsidRDefault="4609D710" w:rsidP="4609D710">
      <w:pPr>
        <w:pStyle w:val="NormalWeb"/>
        <w:spacing w:before="0" w:beforeAutospacing="0" w:after="0" w:afterAutospacing="0"/>
        <w:ind w:firstLine="720"/>
      </w:pPr>
      <w:proofErr w:type="gramStart"/>
      <w:r w:rsidRPr="4609D710">
        <w:rPr>
          <w:rFonts w:ascii="Courier New" w:eastAsia="Courier New" w:hAnsi="Courier New" w:cs="Courier New"/>
          <w:color w:val="000000" w:themeColor="text1"/>
          <w:sz w:val="22"/>
          <w:szCs w:val="22"/>
        </w:rPr>
        <w:t>o</w:t>
      </w:r>
      <w:proofErr w:type="gramEnd"/>
      <w:r w:rsidRPr="4609D710">
        <w:rPr>
          <w:color w:val="000000" w:themeColor="text1"/>
          <w:sz w:val="14"/>
          <w:szCs w:val="14"/>
        </w:rPr>
        <w:t xml:space="preserve">   </w:t>
      </w:r>
      <w:r w:rsidRPr="4609D710">
        <w:rPr>
          <w:rFonts w:ascii="Arial" w:eastAsia="Arial" w:hAnsi="Arial" w:cs="Arial"/>
          <w:color w:val="000000" w:themeColor="text1"/>
          <w:sz w:val="22"/>
          <w:szCs w:val="22"/>
        </w:rPr>
        <w:t>The page about Olive Oil, its uses and benefits.</w:t>
      </w:r>
    </w:p>
    <w:p w14:paraId="7D1ABB17" w14:textId="77777777" w:rsidR="004D5327" w:rsidRDefault="4609D710" w:rsidP="4609D710">
      <w:pPr>
        <w:pStyle w:val="NormalWeb"/>
        <w:spacing w:before="0" w:beforeAutospacing="0" w:after="0" w:afterAutospacing="0"/>
        <w:ind w:firstLine="720"/>
      </w:pPr>
      <w:proofErr w:type="gramStart"/>
      <w:r w:rsidRPr="4609D710">
        <w:rPr>
          <w:rFonts w:ascii="Courier New" w:eastAsia="Courier New" w:hAnsi="Courier New" w:cs="Courier New"/>
          <w:color w:val="000000" w:themeColor="text1"/>
          <w:sz w:val="22"/>
          <w:szCs w:val="22"/>
        </w:rPr>
        <w:t>o</w:t>
      </w:r>
      <w:proofErr w:type="gramEnd"/>
      <w:r w:rsidRPr="4609D710">
        <w:rPr>
          <w:color w:val="000000" w:themeColor="text1"/>
          <w:sz w:val="14"/>
          <w:szCs w:val="14"/>
        </w:rPr>
        <w:t xml:space="preserve">   </w:t>
      </w:r>
      <w:r w:rsidRPr="4609D710">
        <w:rPr>
          <w:rFonts w:ascii="Arial" w:eastAsia="Arial" w:hAnsi="Arial" w:cs="Arial"/>
          <w:color w:val="000000" w:themeColor="text1"/>
          <w:sz w:val="22"/>
          <w:szCs w:val="22"/>
        </w:rPr>
        <w:t>The page about Nelson Groves, with a carousel, and contact information</w:t>
      </w:r>
    </w:p>
    <w:p w14:paraId="05885A38" w14:textId="77777777" w:rsidR="004D5327" w:rsidRDefault="4609D710" w:rsidP="4609D710">
      <w:pPr>
        <w:pStyle w:val="NormalWeb"/>
        <w:spacing w:before="0" w:beforeAutospacing="0" w:after="0" w:afterAutospacing="0"/>
        <w:ind w:firstLine="720"/>
      </w:pPr>
      <w:proofErr w:type="gramStart"/>
      <w:r w:rsidRPr="4609D710">
        <w:rPr>
          <w:rFonts w:ascii="Courier New" w:eastAsia="Courier New" w:hAnsi="Courier New" w:cs="Courier New"/>
          <w:color w:val="000000" w:themeColor="text1"/>
          <w:sz w:val="22"/>
          <w:szCs w:val="22"/>
        </w:rPr>
        <w:t>o</w:t>
      </w:r>
      <w:proofErr w:type="gramEnd"/>
      <w:r w:rsidRPr="4609D710">
        <w:rPr>
          <w:color w:val="000000" w:themeColor="text1"/>
          <w:sz w:val="14"/>
          <w:szCs w:val="14"/>
        </w:rPr>
        <w:t xml:space="preserve">   </w:t>
      </w:r>
      <w:r w:rsidRPr="4609D710">
        <w:rPr>
          <w:rFonts w:ascii="Arial" w:eastAsia="Arial" w:hAnsi="Arial" w:cs="Arial"/>
          <w:color w:val="000000" w:themeColor="text1"/>
          <w:sz w:val="22"/>
          <w:szCs w:val="22"/>
        </w:rPr>
        <w:t>The page about Olive NZ, with contact information</w:t>
      </w:r>
    </w:p>
    <w:p w14:paraId="5AF9C95E" w14:textId="77777777" w:rsidR="004D5327" w:rsidRDefault="4609D710" w:rsidP="4609D710">
      <w:pPr>
        <w:pStyle w:val="NormalWeb"/>
        <w:spacing w:before="0" w:beforeAutospacing="0" w:after="0" w:afterAutospacing="0"/>
        <w:rPr>
          <w:rFonts w:ascii="Arial" w:hAnsi="Arial" w:cs="Arial"/>
          <w:color w:val="000000"/>
          <w:sz w:val="22"/>
          <w:szCs w:val="22"/>
        </w:rPr>
      </w:pPr>
      <w:r w:rsidRPr="4609D710">
        <w:rPr>
          <w:rFonts w:ascii="Arial" w:eastAsia="Arial" w:hAnsi="Arial" w:cs="Arial"/>
          <w:color w:val="000000" w:themeColor="text1"/>
          <w:sz w:val="22"/>
          <w:szCs w:val="22"/>
        </w:rPr>
        <w:t>-</w:t>
      </w:r>
      <w:r w:rsidRPr="4609D710">
        <w:rPr>
          <w:rFonts w:ascii="Arial" w:eastAsia="Arial" w:hAnsi="Arial" w:cs="Arial"/>
          <w:color w:val="000000" w:themeColor="text1"/>
          <w:sz w:val="14"/>
          <w:szCs w:val="14"/>
        </w:rPr>
        <w:t xml:space="preserve">          </w:t>
      </w:r>
      <w:r w:rsidRPr="4609D710">
        <w:rPr>
          <w:rFonts w:ascii="Arial" w:eastAsia="Arial" w:hAnsi="Arial" w:cs="Arial"/>
          <w:color w:val="000000" w:themeColor="text1"/>
          <w:sz w:val="22"/>
          <w:szCs w:val="22"/>
        </w:rPr>
        <w:t>On all pages, a vertical slider of some form allowing the visitor to track how far down a page they are, or to jump right to a section. Much like the Nelson Wine page again.</w:t>
      </w:r>
    </w:p>
    <w:p w14:paraId="7E95A538" w14:textId="77777777" w:rsidR="00A95977" w:rsidRDefault="00A95977" w:rsidP="00A95977">
      <w:pPr>
        <w:pStyle w:val="Heading2"/>
        <w:jc w:val="center"/>
      </w:pPr>
    </w:p>
    <w:p w14:paraId="09866DB9" w14:textId="4DF049C8" w:rsidR="00A95977" w:rsidRDefault="4609D710" w:rsidP="00A95977">
      <w:pPr>
        <w:pStyle w:val="Heading2"/>
        <w:jc w:val="center"/>
      </w:pPr>
      <w:r>
        <w:t>Sitemap</w:t>
      </w:r>
    </w:p>
    <w:p w14:paraId="052BFB7F" w14:textId="64FAE2B3" w:rsidR="00A95977" w:rsidRPr="00951028" w:rsidRDefault="4609D710" w:rsidP="00A95977">
      <w:pPr>
        <w:rPr>
          <w:ins w:id="66" w:author="John Irvine" w:date="2016-03-04T17:24:00Z"/>
        </w:rPr>
      </w:pPr>
      <w:r>
        <w:t>Here is our idea of a sitemap of the site:</w:t>
      </w:r>
    </w:p>
    <w:p w14:paraId="035BEDD7" w14:textId="77777777" w:rsidR="00A95977" w:rsidRDefault="00A95977" w:rsidP="00A95977">
      <w:pPr>
        <w:rPr>
          <w:ins w:id="67" w:author="John Irvine" w:date="2016-03-04T17:24:00Z"/>
        </w:rPr>
      </w:pPr>
      <w:ins w:id="68" w:author="John Irvine" w:date="2016-03-04T17:24:00Z">
        <w:r w:rsidRPr="000C2591">
          <w:rPr>
            <w:noProof/>
            <w:lang w:eastAsia="en-NZ"/>
          </w:rPr>
          <w:drawing>
            <wp:inline distT="0" distB="0" distL="0" distR="0" wp14:anchorId="772C7470" wp14:editId="7F7BF162">
              <wp:extent cx="5731510" cy="3724395"/>
              <wp:effectExtent l="0" t="0" r="2540" b="9525"/>
              <wp:docPr id="6" name="Picture 6" descr="D:\olives-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lives-sitema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24395"/>
                      </a:xfrm>
                      <a:prstGeom prst="rect">
                        <a:avLst/>
                      </a:prstGeom>
                      <a:noFill/>
                      <a:ln>
                        <a:noFill/>
                      </a:ln>
                    </pic:spPr>
                  </pic:pic>
                </a:graphicData>
              </a:graphic>
            </wp:inline>
          </w:drawing>
        </w:r>
      </w:ins>
    </w:p>
    <w:p w14:paraId="78BFF525" w14:textId="77777777" w:rsidR="00A95977" w:rsidRPr="000C2591" w:rsidRDefault="00A95977">
      <w:pPr>
        <w:pStyle w:val="Heading2"/>
        <w:pPrChange w:id="69" w:author="Luke Rowe" w:date="2016-03-04T17:24:00Z">
          <w:pPr/>
        </w:pPrChange>
      </w:pPr>
    </w:p>
    <w:p w14:paraId="32970148" w14:textId="77777777" w:rsidR="00A95977" w:rsidRDefault="00A95977" w:rsidP="004D5327">
      <w:pPr>
        <w:pStyle w:val="NormalWeb"/>
        <w:spacing w:before="0" w:beforeAutospacing="0" w:after="0" w:afterAutospacing="0"/>
      </w:pPr>
    </w:p>
    <w:p w14:paraId="36B9FA76" w14:textId="77777777" w:rsidR="00EA3D73" w:rsidRDefault="00EA3D73" w:rsidP="007C5A8E">
      <w:pPr>
        <w:pStyle w:val="Heading1"/>
        <w:jc w:val="center"/>
      </w:pPr>
      <w:bookmarkStart w:id="70" w:name="_Toc444854311"/>
      <w:r>
        <w:lastRenderedPageBreak/>
        <w:t>Section 5 – Visual Design</w:t>
      </w:r>
      <w:bookmarkEnd w:id="70"/>
    </w:p>
    <w:p w14:paraId="36B9FA77" w14:textId="77777777" w:rsidR="00EA3D73" w:rsidRDefault="00EA3D73" w:rsidP="009A0C5B">
      <w:pPr>
        <w:pStyle w:val="Heading2"/>
        <w:jc w:val="center"/>
      </w:pPr>
      <w:bookmarkStart w:id="71" w:name="_Toc444854312"/>
      <w:r>
        <w:t>Layout Grids</w:t>
      </w:r>
      <w:bookmarkEnd w:id="71"/>
    </w:p>
    <w:p w14:paraId="0A7773AF" w14:textId="579DBEF1" w:rsidR="00045967" w:rsidRDefault="00045967" w:rsidP="0027428E">
      <w:pPr>
        <w:spacing w:after="280" w:line="240" w:lineRule="auto"/>
        <w:rPr>
          <w:rFonts w:ascii="Times New Roman" w:eastAsia="Times New Roman" w:hAnsi="Times New Roman" w:cs="Times New Roman"/>
          <w:color w:val="000000" w:themeColor="text1"/>
          <w:sz w:val="22"/>
          <w:szCs w:val="22"/>
          <w:lang w:eastAsia="en-NZ"/>
        </w:rPr>
      </w:pPr>
      <w:r>
        <w:rPr>
          <w:rFonts w:ascii="Times New Roman" w:eastAsia="Times New Roman" w:hAnsi="Times New Roman" w:cs="Times New Roman"/>
          <w:color w:val="000000" w:themeColor="text1"/>
          <w:sz w:val="22"/>
          <w:szCs w:val="22"/>
          <w:lang w:eastAsia="en-NZ"/>
        </w:rPr>
        <w:t>These are mock up grids used to visually describe the web pages</w:t>
      </w:r>
      <w:r w:rsidR="00BB7F23">
        <w:rPr>
          <w:rFonts w:ascii="Times New Roman" w:eastAsia="Times New Roman" w:hAnsi="Times New Roman" w:cs="Times New Roman"/>
          <w:color w:val="000000" w:themeColor="text1"/>
          <w:sz w:val="22"/>
          <w:szCs w:val="22"/>
          <w:lang w:eastAsia="en-NZ"/>
        </w:rPr>
        <w:t xml:space="preserve">. </w:t>
      </w:r>
    </w:p>
    <w:p w14:paraId="3592B104" w14:textId="1C81544A" w:rsidR="00BB7F23" w:rsidRDefault="00BB7F23" w:rsidP="0027428E">
      <w:pPr>
        <w:spacing w:after="280" w:line="240" w:lineRule="auto"/>
        <w:rPr>
          <w:rFonts w:ascii="Times New Roman" w:eastAsia="Times New Roman" w:hAnsi="Times New Roman" w:cs="Times New Roman"/>
          <w:color w:val="000000" w:themeColor="text1"/>
          <w:sz w:val="22"/>
          <w:szCs w:val="22"/>
          <w:lang w:eastAsia="en-NZ"/>
        </w:rPr>
      </w:pPr>
      <w:r>
        <w:rPr>
          <w:rFonts w:ascii="Times New Roman" w:eastAsia="Times New Roman" w:hAnsi="Times New Roman" w:cs="Times New Roman"/>
          <w:color w:val="000000" w:themeColor="text1"/>
          <w:sz w:val="22"/>
          <w:szCs w:val="22"/>
          <w:lang w:eastAsia="en-NZ"/>
        </w:rPr>
        <w:t>Here is a layout grid of our proposed front-page for the website:</w:t>
      </w:r>
    </w:p>
    <w:p w14:paraId="53EF0CC9" w14:textId="7363EF2E" w:rsidR="008C06DC" w:rsidRDefault="008C06DC" w:rsidP="0027428E">
      <w:pPr>
        <w:spacing w:after="280" w:line="240" w:lineRule="auto"/>
        <w:rPr>
          <w:rFonts w:ascii="Times New Roman" w:eastAsia="Times New Roman" w:hAnsi="Times New Roman" w:cs="Times New Roman"/>
          <w:color w:val="000000" w:themeColor="text1"/>
          <w:sz w:val="22"/>
          <w:szCs w:val="22"/>
          <w:lang w:eastAsia="en-NZ"/>
        </w:rPr>
      </w:pPr>
    </w:p>
    <w:p w14:paraId="4D0E50E3" w14:textId="77777777" w:rsidR="008C06DC" w:rsidRDefault="008C06DC">
      <w:pPr>
        <w:rPr>
          <w:rFonts w:ascii="Times New Roman" w:eastAsia="Times New Roman" w:hAnsi="Times New Roman" w:cs="Times New Roman"/>
          <w:color w:val="000000" w:themeColor="text1"/>
          <w:sz w:val="22"/>
          <w:szCs w:val="22"/>
          <w:lang w:eastAsia="en-NZ"/>
        </w:rPr>
      </w:pPr>
      <w:r>
        <w:rPr>
          <w:rFonts w:ascii="Times New Roman" w:eastAsia="Times New Roman" w:hAnsi="Times New Roman" w:cs="Times New Roman"/>
          <w:color w:val="000000" w:themeColor="text1"/>
          <w:sz w:val="22"/>
          <w:szCs w:val="22"/>
          <w:lang w:eastAsia="en-NZ"/>
        </w:rPr>
        <w:br w:type="page"/>
      </w:r>
    </w:p>
    <w:p w14:paraId="7BE09FEB" w14:textId="3941F366" w:rsidR="008C06DC" w:rsidRDefault="008C06DC" w:rsidP="008C06DC">
      <w:pPr>
        <w:pStyle w:val="Heading2"/>
        <w:jc w:val="center"/>
        <w:rPr>
          <w:rFonts w:eastAsia="Times New Roman"/>
          <w:lang w:eastAsia="en-NZ"/>
        </w:rPr>
      </w:pPr>
      <w:r>
        <w:rPr>
          <w:rFonts w:eastAsia="Times New Roman"/>
          <w:lang w:eastAsia="en-NZ"/>
        </w:rPr>
        <w:lastRenderedPageBreak/>
        <w:t>Main Page Layout</w:t>
      </w:r>
    </w:p>
    <w:p w14:paraId="600D5449" w14:textId="0DDE49CD" w:rsidR="00BB7F23" w:rsidRDefault="00BB7F23" w:rsidP="0030484A">
      <w:pPr>
        <w:spacing w:after="280" w:line="240" w:lineRule="auto"/>
        <w:jc w:val="center"/>
        <w:rPr>
          <w:rFonts w:ascii="Times New Roman" w:eastAsia="Times New Roman" w:hAnsi="Times New Roman" w:cs="Times New Roman"/>
          <w:color w:val="000000" w:themeColor="text1"/>
          <w:sz w:val="22"/>
          <w:szCs w:val="22"/>
          <w:lang w:eastAsia="en-NZ"/>
        </w:rPr>
      </w:pPr>
      <w:r>
        <w:rPr>
          <w:rFonts w:ascii="Times New Roman" w:eastAsia="Times New Roman" w:hAnsi="Times New Roman" w:cs="Times New Roman"/>
          <w:noProof/>
          <w:color w:val="000000" w:themeColor="text1"/>
          <w:sz w:val="22"/>
          <w:szCs w:val="22"/>
          <w:lang w:eastAsia="en-NZ"/>
        </w:rPr>
        <w:drawing>
          <wp:inline distT="0" distB="0" distL="0" distR="0" wp14:anchorId="612A5AB2" wp14:editId="6368B3EF">
            <wp:extent cx="5731510" cy="21024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frame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102485"/>
                    </a:xfrm>
                    <a:prstGeom prst="rect">
                      <a:avLst/>
                    </a:prstGeom>
                  </pic:spPr>
                </pic:pic>
              </a:graphicData>
            </a:graphic>
          </wp:inline>
        </w:drawing>
      </w:r>
      <w:r>
        <w:rPr>
          <w:rFonts w:ascii="Times New Roman" w:eastAsia="Times New Roman" w:hAnsi="Times New Roman" w:cs="Times New Roman"/>
          <w:noProof/>
          <w:color w:val="000000" w:themeColor="text1"/>
          <w:sz w:val="22"/>
          <w:szCs w:val="22"/>
          <w:lang w:eastAsia="en-NZ"/>
        </w:rPr>
        <w:drawing>
          <wp:inline distT="0" distB="0" distL="0" distR="0" wp14:anchorId="23C1F226" wp14:editId="1FC40662">
            <wp:extent cx="5731510" cy="22656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reframe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265680"/>
                    </a:xfrm>
                    <a:prstGeom prst="rect">
                      <a:avLst/>
                    </a:prstGeom>
                  </pic:spPr>
                </pic:pic>
              </a:graphicData>
            </a:graphic>
          </wp:inline>
        </w:drawing>
      </w:r>
    </w:p>
    <w:p w14:paraId="6D046E44" w14:textId="77777777" w:rsidR="007C5A8E" w:rsidRDefault="00BB7F23" w:rsidP="0027428E">
      <w:pPr>
        <w:spacing w:after="280" w:line="240" w:lineRule="auto"/>
        <w:rPr>
          <w:rFonts w:ascii="Times New Roman" w:eastAsia="Times New Roman" w:hAnsi="Times New Roman" w:cs="Times New Roman"/>
          <w:color w:val="000000" w:themeColor="text1"/>
          <w:sz w:val="22"/>
          <w:szCs w:val="22"/>
          <w:lang w:eastAsia="en-NZ"/>
        </w:rPr>
      </w:pPr>
      <w:r>
        <w:rPr>
          <w:rFonts w:ascii="Times New Roman" w:eastAsia="Times New Roman" w:hAnsi="Times New Roman" w:cs="Times New Roman"/>
          <w:color w:val="000000" w:themeColor="text1"/>
          <w:sz w:val="22"/>
          <w:szCs w:val="22"/>
          <w:lang w:eastAsia="en-NZ"/>
        </w:rPr>
        <w:t xml:space="preserve">In our </w:t>
      </w:r>
      <w:r w:rsidR="007C5A8E">
        <w:rPr>
          <w:rFonts w:ascii="Times New Roman" w:eastAsia="Times New Roman" w:hAnsi="Times New Roman" w:cs="Times New Roman"/>
          <w:color w:val="000000" w:themeColor="text1"/>
          <w:sz w:val="22"/>
          <w:szCs w:val="22"/>
          <w:lang w:eastAsia="en-NZ"/>
        </w:rPr>
        <w:t>prototype</w:t>
      </w:r>
      <w:r>
        <w:rPr>
          <w:rFonts w:ascii="Times New Roman" w:eastAsia="Times New Roman" w:hAnsi="Times New Roman" w:cs="Times New Roman"/>
          <w:color w:val="000000" w:themeColor="text1"/>
          <w:sz w:val="22"/>
          <w:szCs w:val="22"/>
          <w:lang w:eastAsia="en-NZ"/>
        </w:rPr>
        <w:t xml:space="preserve"> site we have used placeholder images and icons to represent an effective theme of Olive Oil</w:t>
      </w:r>
      <w:r w:rsidR="00CF731E">
        <w:rPr>
          <w:rFonts w:ascii="Times New Roman" w:eastAsia="Times New Roman" w:hAnsi="Times New Roman" w:cs="Times New Roman"/>
          <w:color w:val="000000" w:themeColor="text1"/>
          <w:sz w:val="22"/>
          <w:szCs w:val="22"/>
          <w:lang w:eastAsia="en-NZ"/>
        </w:rPr>
        <w:t>.</w:t>
      </w:r>
      <w:r w:rsidR="007C5A8E">
        <w:rPr>
          <w:rFonts w:ascii="Times New Roman" w:eastAsia="Times New Roman" w:hAnsi="Times New Roman" w:cs="Times New Roman"/>
          <w:color w:val="000000" w:themeColor="text1"/>
          <w:sz w:val="22"/>
          <w:szCs w:val="22"/>
          <w:lang w:eastAsia="en-NZ"/>
        </w:rPr>
        <w:t xml:space="preserve"> </w:t>
      </w:r>
    </w:p>
    <w:p w14:paraId="17D08533" w14:textId="5E071BBD" w:rsidR="00045967" w:rsidRDefault="007C5A8E" w:rsidP="0027428E">
      <w:pPr>
        <w:spacing w:after="280" w:line="240" w:lineRule="auto"/>
        <w:rPr>
          <w:rFonts w:ascii="Times New Roman" w:eastAsia="Times New Roman" w:hAnsi="Times New Roman" w:cs="Times New Roman"/>
          <w:color w:val="000000" w:themeColor="text1"/>
          <w:sz w:val="22"/>
          <w:szCs w:val="22"/>
          <w:lang w:eastAsia="en-NZ"/>
        </w:rPr>
      </w:pPr>
      <w:r>
        <w:rPr>
          <w:rFonts w:ascii="Times New Roman" w:eastAsia="Times New Roman" w:hAnsi="Times New Roman" w:cs="Times New Roman"/>
          <w:color w:val="000000" w:themeColor="text1"/>
          <w:sz w:val="22"/>
          <w:szCs w:val="22"/>
          <w:lang w:eastAsia="en-NZ"/>
        </w:rPr>
        <w:t>Below is a visual representation of the above wireframe:</w:t>
      </w:r>
    </w:p>
    <w:p w14:paraId="41EB1E9C" w14:textId="6B8BD795" w:rsidR="007C5A8E" w:rsidRDefault="007C5A8E" w:rsidP="0027428E">
      <w:pPr>
        <w:spacing w:after="280" w:line="240" w:lineRule="auto"/>
        <w:rPr>
          <w:rFonts w:ascii="Times New Roman" w:eastAsia="Times New Roman" w:hAnsi="Times New Roman" w:cs="Times New Roman"/>
          <w:color w:val="000000" w:themeColor="text1"/>
          <w:sz w:val="22"/>
          <w:szCs w:val="22"/>
          <w:lang w:eastAsia="en-NZ"/>
        </w:rPr>
      </w:pPr>
      <w:r>
        <w:rPr>
          <w:rFonts w:ascii="Times New Roman" w:eastAsia="Times New Roman" w:hAnsi="Times New Roman" w:cs="Times New Roman"/>
          <w:noProof/>
          <w:color w:val="000000" w:themeColor="text1"/>
          <w:sz w:val="22"/>
          <w:szCs w:val="22"/>
          <w:lang w:eastAsia="en-NZ"/>
        </w:rPr>
        <w:lastRenderedPageBreak/>
        <w:drawing>
          <wp:inline distT="0" distB="0" distL="0" distR="0" wp14:anchorId="6EDA5CAC" wp14:editId="4D345DEF">
            <wp:extent cx="5731510" cy="41306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oves Maionpag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130675"/>
                    </a:xfrm>
                    <a:prstGeom prst="rect">
                      <a:avLst/>
                    </a:prstGeom>
                  </pic:spPr>
                </pic:pic>
              </a:graphicData>
            </a:graphic>
          </wp:inline>
        </w:drawing>
      </w:r>
    </w:p>
    <w:p w14:paraId="33F629F4" w14:textId="77777777" w:rsidR="007C5A8E" w:rsidRDefault="007C5A8E">
      <w:pPr>
        <w:rPr>
          <w:rFonts w:ascii="Times New Roman" w:eastAsia="Times New Roman" w:hAnsi="Times New Roman" w:cs="Times New Roman"/>
          <w:color w:val="000000" w:themeColor="text1"/>
          <w:sz w:val="22"/>
          <w:szCs w:val="22"/>
          <w:lang w:eastAsia="en-NZ"/>
        </w:rPr>
      </w:pPr>
    </w:p>
    <w:p w14:paraId="233E397D" w14:textId="77777777" w:rsidR="007C5A8E" w:rsidRDefault="007C5A8E">
      <w:pPr>
        <w:rPr>
          <w:rFonts w:asciiTheme="majorHAnsi" w:eastAsia="Times New Roman" w:hAnsiTheme="majorHAnsi" w:cstheme="majorBidi"/>
          <w:color w:val="2E74B5" w:themeColor="accent1" w:themeShade="BF"/>
          <w:sz w:val="26"/>
          <w:szCs w:val="26"/>
          <w:lang w:eastAsia="en-NZ"/>
        </w:rPr>
      </w:pPr>
      <w:r>
        <w:rPr>
          <w:rFonts w:eastAsia="Times New Roman"/>
          <w:lang w:eastAsia="en-NZ"/>
        </w:rPr>
        <w:br w:type="page"/>
      </w:r>
    </w:p>
    <w:p w14:paraId="25303353" w14:textId="77777777" w:rsidR="007C5A8E" w:rsidRDefault="007C5A8E" w:rsidP="007C5A8E">
      <w:pPr>
        <w:pStyle w:val="Heading2"/>
        <w:jc w:val="center"/>
        <w:rPr>
          <w:rFonts w:eastAsia="Times New Roman"/>
          <w:lang w:eastAsia="en-NZ"/>
        </w:rPr>
      </w:pPr>
      <w:r>
        <w:rPr>
          <w:rFonts w:eastAsia="Times New Roman"/>
          <w:lang w:eastAsia="en-NZ"/>
        </w:rPr>
        <w:lastRenderedPageBreak/>
        <w:t>Individual Grove Page Layout</w:t>
      </w:r>
    </w:p>
    <w:p w14:paraId="3517764A" w14:textId="77777777" w:rsidR="007C5A8E" w:rsidRDefault="007C5A8E" w:rsidP="007C5A8E">
      <w:pPr>
        <w:pStyle w:val="Heading2"/>
        <w:jc w:val="center"/>
        <w:rPr>
          <w:rFonts w:eastAsia="Times New Roman"/>
          <w:lang w:eastAsia="en-NZ"/>
        </w:rPr>
      </w:pPr>
      <w:r>
        <w:rPr>
          <w:rFonts w:eastAsia="Times New Roman"/>
          <w:noProof/>
          <w:lang w:eastAsia="en-NZ"/>
        </w:rPr>
        <w:drawing>
          <wp:inline distT="0" distB="0" distL="0" distR="0" wp14:anchorId="665F3E08" wp14:editId="28AE3570">
            <wp:extent cx="5383987" cy="366726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325894_10201507863496211_897029229_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5276" cy="3668145"/>
                    </a:xfrm>
                    <a:prstGeom prst="rect">
                      <a:avLst/>
                    </a:prstGeom>
                  </pic:spPr>
                </pic:pic>
              </a:graphicData>
            </a:graphic>
          </wp:inline>
        </w:drawing>
      </w:r>
    </w:p>
    <w:p w14:paraId="2C14CCBD" w14:textId="6F5BB771" w:rsidR="007C5A8E" w:rsidRDefault="007C5A8E" w:rsidP="007C5A8E">
      <w:pPr>
        <w:pStyle w:val="Heading2"/>
        <w:jc w:val="center"/>
        <w:rPr>
          <w:rFonts w:eastAsia="Times New Roman"/>
          <w:lang w:eastAsia="en-NZ"/>
        </w:rPr>
      </w:pPr>
      <w:r>
        <w:rPr>
          <w:rFonts w:eastAsia="Times New Roman"/>
          <w:noProof/>
          <w:lang w:eastAsia="en-NZ"/>
        </w:rPr>
        <w:drawing>
          <wp:inline distT="0" distB="0" distL="0" distR="0" wp14:anchorId="2C99689B" wp14:editId="356E02DA">
            <wp:extent cx="5731510" cy="42913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ka pic.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inline>
        </w:drawing>
      </w:r>
      <w:r>
        <w:rPr>
          <w:rFonts w:eastAsia="Times New Roman"/>
          <w:lang w:eastAsia="en-NZ"/>
        </w:rPr>
        <w:br w:type="page"/>
      </w:r>
    </w:p>
    <w:p w14:paraId="440A5CB4" w14:textId="77777777" w:rsidR="00CF731E" w:rsidRDefault="00CF731E">
      <w:pPr>
        <w:rPr>
          <w:rFonts w:ascii="Times New Roman" w:eastAsia="Times New Roman" w:hAnsi="Times New Roman" w:cs="Times New Roman"/>
          <w:color w:val="000000" w:themeColor="text1"/>
          <w:sz w:val="22"/>
          <w:szCs w:val="22"/>
          <w:lang w:eastAsia="en-NZ"/>
        </w:rPr>
      </w:pPr>
    </w:p>
    <w:p w14:paraId="01310F80" w14:textId="0B19BD62" w:rsidR="00CF731E" w:rsidRDefault="00CF731E" w:rsidP="00CF731E">
      <w:pPr>
        <w:pStyle w:val="Heading2"/>
        <w:jc w:val="center"/>
        <w:rPr>
          <w:rFonts w:eastAsia="Times New Roman"/>
          <w:lang w:eastAsia="en-NZ"/>
        </w:rPr>
      </w:pPr>
      <w:r>
        <w:rPr>
          <w:rFonts w:eastAsia="Times New Roman"/>
          <w:lang w:eastAsia="en-NZ"/>
        </w:rPr>
        <w:t>Contact Page Layout</w:t>
      </w:r>
    </w:p>
    <w:p w14:paraId="32F0F616" w14:textId="17BBF897" w:rsidR="00CF731E" w:rsidRDefault="00CF731E" w:rsidP="0027428E">
      <w:pPr>
        <w:spacing w:after="280" w:line="240" w:lineRule="auto"/>
        <w:rPr>
          <w:rFonts w:ascii="Times New Roman" w:eastAsia="Times New Roman" w:hAnsi="Times New Roman" w:cs="Times New Roman"/>
          <w:color w:val="000000" w:themeColor="text1"/>
          <w:sz w:val="22"/>
          <w:szCs w:val="22"/>
          <w:lang w:eastAsia="en-NZ"/>
        </w:rPr>
      </w:pPr>
      <w:r>
        <w:rPr>
          <w:rFonts w:ascii="Times New Roman" w:eastAsia="Times New Roman" w:hAnsi="Times New Roman" w:cs="Times New Roman"/>
          <w:noProof/>
          <w:color w:val="000000" w:themeColor="text1"/>
          <w:sz w:val="22"/>
          <w:szCs w:val="22"/>
          <w:lang w:eastAsia="en-NZ"/>
        </w:rPr>
        <w:drawing>
          <wp:inline distT="0" distB="0" distL="0" distR="0" wp14:anchorId="68AA192F" wp14:editId="76456ACA">
            <wp:extent cx="5731510" cy="36887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674856_10201507857096051_336145371_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688715"/>
                    </a:xfrm>
                    <a:prstGeom prst="rect">
                      <a:avLst/>
                    </a:prstGeom>
                  </pic:spPr>
                </pic:pic>
              </a:graphicData>
            </a:graphic>
          </wp:inline>
        </w:drawing>
      </w:r>
    </w:p>
    <w:p w14:paraId="601EC6C2" w14:textId="77777777" w:rsidR="00CF731E" w:rsidRDefault="00CF731E" w:rsidP="0027428E">
      <w:pPr>
        <w:spacing w:after="280" w:line="240" w:lineRule="auto"/>
        <w:rPr>
          <w:rFonts w:ascii="Times New Roman" w:eastAsia="Times New Roman" w:hAnsi="Times New Roman" w:cs="Times New Roman"/>
          <w:color w:val="000000" w:themeColor="text1"/>
          <w:sz w:val="22"/>
          <w:szCs w:val="22"/>
          <w:lang w:eastAsia="en-NZ"/>
        </w:rPr>
      </w:pPr>
    </w:p>
    <w:p w14:paraId="293951BF" w14:textId="5D99B453" w:rsidR="009A0C5B" w:rsidRDefault="007C5A8E" w:rsidP="00CF731E">
      <w:pPr>
        <w:spacing w:after="280" w:line="240" w:lineRule="auto"/>
        <w:rPr>
          <w:rFonts w:ascii="Times New Roman" w:eastAsia="Times New Roman" w:hAnsi="Times New Roman" w:cs="Times New Roman"/>
          <w:color w:val="000000" w:themeColor="text1"/>
          <w:sz w:val="22"/>
          <w:szCs w:val="22"/>
          <w:lang w:eastAsia="en-NZ"/>
        </w:rPr>
      </w:pPr>
      <w:r>
        <w:rPr>
          <w:rFonts w:ascii="Times New Roman" w:eastAsia="Times New Roman" w:hAnsi="Times New Roman" w:cs="Times New Roman"/>
          <w:noProof/>
          <w:color w:val="000000" w:themeColor="text1"/>
          <w:sz w:val="22"/>
          <w:szCs w:val="22"/>
          <w:lang w:eastAsia="en-NZ"/>
        </w:rPr>
        <w:drawing>
          <wp:inline distT="0" distB="0" distL="0" distR="0" wp14:anchorId="6CA7B794" wp14:editId="07F5EFF4">
            <wp:extent cx="5731510" cy="2727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14:paraId="07C1FDA0" w14:textId="61631503" w:rsidR="00BB7F23" w:rsidRDefault="00BB7F23" w:rsidP="0027428E"/>
    <w:p w14:paraId="3E0265EC" w14:textId="77777777" w:rsidR="00BB7F23" w:rsidRDefault="00BB7F23">
      <w:r>
        <w:br w:type="page"/>
      </w:r>
    </w:p>
    <w:p w14:paraId="2E2520AB" w14:textId="7309A3A8" w:rsidR="00BB7F23" w:rsidRDefault="00BB7F23" w:rsidP="00CF731E">
      <w:pPr>
        <w:pStyle w:val="Heading1"/>
        <w:jc w:val="center"/>
      </w:pPr>
      <w:r>
        <w:lastRenderedPageBreak/>
        <w:t>Conclusion</w:t>
      </w:r>
    </w:p>
    <w:p w14:paraId="7D0CE712" w14:textId="4A794B89" w:rsidR="00BB7F23" w:rsidRDefault="00BB7F23" w:rsidP="0027428E">
      <w:r>
        <w:t xml:space="preserve">This report has described </w:t>
      </w:r>
      <w:r w:rsidR="00CF731E">
        <w:t xml:space="preserve">how </w:t>
      </w:r>
      <w:r w:rsidR="00EF35D9">
        <w:t xml:space="preserve">I have used a formal </w:t>
      </w:r>
      <w:r w:rsidR="00CF731E">
        <w:t xml:space="preserve">design </w:t>
      </w:r>
      <w:r>
        <w:t xml:space="preserve">process to </w:t>
      </w:r>
      <w:r w:rsidR="00EF35D9">
        <w:t xml:space="preserve">develop and </w:t>
      </w:r>
      <w:r>
        <w:t xml:space="preserve">build a functional website for </w:t>
      </w:r>
      <w:r w:rsidR="00EF35D9">
        <w:t xml:space="preserve">you as </w:t>
      </w:r>
      <w:r>
        <w:t>the Nelson Olive Branch of Olive Oil Growers.</w:t>
      </w:r>
    </w:p>
    <w:p w14:paraId="09768C14" w14:textId="37D36E63" w:rsidR="00BB7F23" w:rsidRPr="009A0C5B" w:rsidRDefault="00EF35D9" w:rsidP="0027428E">
      <w:r>
        <w:t>I</w:t>
      </w:r>
      <w:r w:rsidR="00CF731E">
        <w:t xml:space="preserve"> have detailed how this could be used to go forward and be used as a live website for your Olive Oil g</w:t>
      </w:r>
      <w:r>
        <w:t>rowers in the Nelson Region.</w:t>
      </w:r>
      <w:bookmarkStart w:id="72" w:name="_GoBack"/>
      <w:bookmarkEnd w:id="72"/>
    </w:p>
    <w:sectPr w:rsidR="00BB7F23" w:rsidRPr="009A0C5B" w:rsidSect="00EA3D7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Times New 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A26A91"/>
    <w:multiLevelType w:val="hybridMultilevel"/>
    <w:tmpl w:val="46C6916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7F03886"/>
    <w:multiLevelType w:val="hybridMultilevel"/>
    <w:tmpl w:val="32DEEC8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E5A0E24"/>
    <w:multiLevelType w:val="hybridMultilevel"/>
    <w:tmpl w:val="6144C554"/>
    <w:lvl w:ilvl="0" w:tplc="3986376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4A822D4B"/>
    <w:multiLevelType w:val="hybridMultilevel"/>
    <w:tmpl w:val="732E0B1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Irvine">
    <w15:presenceInfo w15:providerId="Windows Live" w15:userId="85fcdcf76f43cc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3D73"/>
    <w:rsid w:val="00000EDE"/>
    <w:rsid w:val="00045967"/>
    <w:rsid w:val="000C2591"/>
    <w:rsid w:val="000E3994"/>
    <w:rsid w:val="00165932"/>
    <w:rsid w:val="001A0F60"/>
    <w:rsid w:val="001F4C4B"/>
    <w:rsid w:val="00261CBC"/>
    <w:rsid w:val="0027428E"/>
    <w:rsid w:val="00301699"/>
    <w:rsid w:val="0030484A"/>
    <w:rsid w:val="004C6D3E"/>
    <w:rsid w:val="004D5327"/>
    <w:rsid w:val="00501CA7"/>
    <w:rsid w:val="00515EDD"/>
    <w:rsid w:val="0052777A"/>
    <w:rsid w:val="00567484"/>
    <w:rsid w:val="005F4C43"/>
    <w:rsid w:val="007620FC"/>
    <w:rsid w:val="007C5A8E"/>
    <w:rsid w:val="008C06DC"/>
    <w:rsid w:val="009210DF"/>
    <w:rsid w:val="00951028"/>
    <w:rsid w:val="009A0C5B"/>
    <w:rsid w:val="00A40CFB"/>
    <w:rsid w:val="00A5530F"/>
    <w:rsid w:val="00A95977"/>
    <w:rsid w:val="00BB7F23"/>
    <w:rsid w:val="00C4163E"/>
    <w:rsid w:val="00C52210"/>
    <w:rsid w:val="00CF731E"/>
    <w:rsid w:val="00E31C63"/>
    <w:rsid w:val="00E424EA"/>
    <w:rsid w:val="00E7287D"/>
    <w:rsid w:val="00EA3D73"/>
    <w:rsid w:val="00EF35D9"/>
    <w:rsid w:val="00F70FFB"/>
    <w:rsid w:val="27D7E119"/>
    <w:rsid w:val="2D7F4995"/>
    <w:rsid w:val="4609D710"/>
    <w:rsid w:val="602C3CE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9F9F2"/>
  <w15:chartTrackingRefBased/>
  <w15:docId w15:val="{E5EA5344-019D-4E68-B009-7D803BBF4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4"/>
        <w:szCs w:val="24"/>
        <w:lang w:val="en-NZ"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3D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3D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0FFB"/>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A3D73"/>
    <w:pPr>
      <w:spacing w:after="0" w:line="240" w:lineRule="auto"/>
    </w:pPr>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EA3D73"/>
    <w:rPr>
      <w:rFonts w:asciiTheme="minorHAnsi" w:eastAsiaTheme="minorEastAsia" w:hAnsiTheme="minorHAnsi" w:cstheme="minorBidi"/>
      <w:sz w:val="22"/>
      <w:szCs w:val="22"/>
      <w:lang w:val="en-US"/>
    </w:rPr>
  </w:style>
  <w:style w:type="character" w:customStyle="1" w:styleId="Heading1Char">
    <w:name w:val="Heading 1 Char"/>
    <w:basedOn w:val="DefaultParagraphFont"/>
    <w:link w:val="Heading1"/>
    <w:uiPriority w:val="9"/>
    <w:rsid w:val="00EA3D7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3D73"/>
    <w:pPr>
      <w:spacing w:line="259" w:lineRule="auto"/>
      <w:outlineLvl w:val="9"/>
    </w:pPr>
    <w:rPr>
      <w:lang w:val="en-US"/>
    </w:rPr>
  </w:style>
  <w:style w:type="character" w:customStyle="1" w:styleId="Heading2Char">
    <w:name w:val="Heading 2 Char"/>
    <w:basedOn w:val="DefaultParagraphFont"/>
    <w:link w:val="Heading2"/>
    <w:uiPriority w:val="9"/>
    <w:rsid w:val="00EA3D73"/>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EA3D73"/>
    <w:pPr>
      <w:spacing w:after="100"/>
    </w:pPr>
  </w:style>
  <w:style w:type="paragraph" w:styleId="TOC2">
    <w:name w:val="toc 2"/>
    <w:basedOn w:val="Normal"/>
    <w:next w:val="Normal"/>
    <w:autoRedefine/>
    <w:uiPriority w:val="39"/>
    <w:unhideWhenUsed/>
    <w:rsid w:val="00EA3D73"/>
    <w:pPr>
      <w:spacing w:after="100"/>
      <w:ind w:left="240"/>
    </w:pPr>
  </w:style>
  <w:style w:type="character" w:styleId="Hyperlink">
    <w:name w:val="Hyperlink"/>
    <w:basedOn w:val="DefaultParagraphFont"/>
    <w:uiPriority w:val="99"/>
    <w:unhideWhenUsed/>
    <w:rsid w:val="00EA3D73"/>
    <w:rPr>
      <w:color w:val="0563C1" w:themeColor="hyperlink"/>
      <w:u w:val="single"/>
    </w:rPr>
  </w:style>
  <w:style w:type="paragraph" w:styleId="ListParagraph">
    <w:name w:val="List Paragraph"/>
    <w:basedOn w:val="Normal"/>
    <w:uiPriority w:val="34"/>
    <w:qFormat/>
    <w:rsid w:val="00515EDD"/>
    <w:pPr>
      <w:ind w:left="720"/>
      <w:contextualSpacing/>
    </w:pPr>
  </w:style>
  <w:style w:type="paragraph" w:styleId="NormalWeb">
    <w:name w:val="Normal (Web)"/>
    <w:basedOn w:val="Normal"/>
    <w:uiPriority w:val="99"/>
    <w:semiHidden/>
    <w:unhideWhenUsed/>
    <w:rsid w:val="009210DF"/>
    <w:pPr>
      <w:spacing w:before="100" w:beforeAutospacing="1" w:after="100" w:afterAutospacing="1" w:line="240" w:lineRule="auto"/>
    </w:pPr>
    <w:rPr>
      <w:rFonts w:ascii="Times New Roman" w:eastAsia="Times New Roman" w:hAnsi="Times New Roman" w:cs="Times New Roman"/>
      <w:lang w:eastAsia="en-NZ"/>
    </w:rPr>
  </w:style>
  <w:style w:type="character" w:customStyle="1" w:styleId="Heading3Char">
    <w:name w:val="Heading 3 Char"/>
    <w:basedOn w:val="DefaultParagraphFont"/>
    <w:link w:val="Heading3"/>
    <w:uiPriority w:val="9"/>
    <w:rsid w:val="00F70FFB"/>
    <w:rPr>
      <w:rFonts w:asciiTheme="majorHAnsi" w:eastAsiaTheme="majorEastAsia" w:hAnsiTheme="majorHAnsi" w:cstheme="majorBidi"/>
      <w:color w:val="1F4D78" w:themeColor="accent1" w:themeShade="7F"/>
    </w:rPr>
  </w:style>
  <w:style w:type="character" w:customStyle="1" w:styleId="apple-tab-span">
    <w:name w:val="apple-tab-span"/>
    <w:basedOn w:val="DefaultParagraphFont"/>
    <w:rsid w:val="000C25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896258">
      <w:bodyDiv w:val="1"/>
      <w:marLeft w:val="0"/>
      <w:marRight w:val="0"/>
      <w:marTop w:val="0"/>
      <w:marBottom w:val="0"/>
      <w:divBdr>
        <w:top w:val="none" w:sz="0" w:space="0" w:color="auto"/>
        <w:left w:val="none" w:sz="0" w:space="0" w:color="auto"/>
        <w:bottom w:val="none" w:sz="0" w:space="0" w:color="auto"/>
        <w:right w:val="none" w:sz="0" w:space="0" w:color="auto"/>
      </w:divBdr>
    </w:div>
    <w:div w:id="496186960">
      <w:bodyDiv w:val="1"/>
      <w:marLeft w:val="0"/>
      <w:marRight w:val="0"/>
      <w:marTop w:val="0"/>
      <w:marBottom w:val="0"/>
      <w:divBdr>
        <w:top w:val="none" w:sz="0" w:space="0" w:color="auto"/>
        <w:left w:val="none" w:sz="0" w:space="0" w:color="auto"/>
        <w:bottom w:val="none" w:sz="0" w:space="0" w:color="auto"/>
        <w:right w:val="none" w:sz="0" w:space="0" w:color="auto"/>
      </w:divBdr>
    </w:div>
    <w:div w:id="1050497346">
      <w:bodyDiv w:val="1"/>
      <w:marLeft w:val="0"/>
      <w:marRight w:val="0"/>
      <w:marTop w:val="0"/>
      <w:marBottom w:val="0"/>
      <w:divBdr>
        <w:top w:val="none" w:sz="0" w:space="0" w:color="auto"/>
        <w:left w:val="none" w:sz="0" w:space="0" w:color="auto"/>
        <w:bottom w:val="none" w:sz="0" w:space="0" w:color="auto"/>
        <w:right w:val="none" w:sz="0" w:space="0" w:color="auto"/>
      </w:divBdr>
    </w:div>
    <w:div w:id="1257521078">
      <w:bodyDiv w:val="1"/>
      <w:marLeft w:val="0"/>
      <w:marRight w:val="0"/>
      <w:marTop w:val="0"/>
      <w:marBottom w:val="0"/>
      <w:divBdr>
        <w:top w:val="none" w:sz="0" w:space="0" w:color="auto"/>
        <w:left w:val="none" w:sz="0" w:space="0" w:color="auto"/>
        <w:bottom w:val="none" w:sz="0" w:space="0" w:color="auto"/>
        <w:right w:val="none" w:sz="0" w:space="0" w:color="auto"/>
      </w:divBdr>
    </w:div>
    <w:div w:id="1360006817">
      <w:bodyDiv w:val="1"/>
      <w:marLeft w:val="0"/>
      <w:marRight w:val="0"/>
      <w:marTop w:val="0"/>
      <w:marBottom w:val="0"/>
      <w:divBdr>
        <w:top w:val="none" w:sz="0" w:space="0" w:color="auto"/>
        <w:left w:val="none" w:sz="0" w:space="0" w:color="auto"/>
        <w:bottom w:val="none" w:sz="0" w:space="0" w:color="auto"/>
        <w:right w:val="none" w:sz="0" w:space="0" w:color="auto"/>
      </w:divBdr>
    </w:div>
    <w:div w:id="138058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nyoliveo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hyperlink" Target="http://www.olivesnz.org.nz/"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jp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inenelson.co.nz/"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winenelson.co.nz/" TargetMode="External"/><Relationship Id="rId36" Type="http://schemas.openxmlformats.org/officeDocument/2006/relationships/image" Target="media/image23.PNG"/><Relationship Id="rId10" Type="http://schemas.openxmlformats.org/officeDocument/2006/relationships/hyperlink" Target="http://www.olivesnz.org.nz/"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yperlink" Target="http://bigears2.com/~corbin/wordpress/" TargetMode="External"/><Relationship Id="rId14" Type="http://schemas.openxmlformats.org/officeDocument/2006/relationships/hyperlink" Target="http://www.australianolives.com.au/"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jpg"/><Relationship Id="rId8" Type="http://schemas.openxmlformats.org/officeDocument/2006/relationships/image" Target="media/image2.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1A1E90CBF144E458DAB08153CBABC24"/>
        <w:category>
          <w:name w:val="General"/>
          <w:gallery w:val="placeholder"/>
        </w:category>
        <w:types>
          <w:type w:val="bbPlcHdr"/>
        </w:types>
        <w:behaviors>
          <w:behavior w:val="content"/>
        </w:behaviors>
        <w:guid w:val="{6750BE48-D561-4579-9AFD-94916707B086}"/>
      </w:docPartPr>
      <w:docPartBody>
        <w:p w:rsidR="001C2448" w:rsidRDefault="00134ED9" w:rsidP="00134ED9">
          <w:pPr>
            <w:pStyle w:val="31A1E90CBF144E458DAB08153CBABC24"/>
          </w:pPr>
          <w:r>
            <w:rPr>
              <w:rFonts w:asciiTheme="majorHAnsi" w:eastAsiaTheme="majorEastAsia" w:hAnsiTheme="majorHAnsi" w:cstheme="majorBidi"/>
              <w:caps/>
              <w:color w:val="5B9BD5" w:themeColor="accent1"/>
              <w:sz w:val="80"/>
              <w:szCs w:val="80"/>
            </w:rPr>
            <w:t>[Document title]</w:t>
          </w:r>
        </w:p>
      </w:docPartBody>
    </w:docPart>
    <w:docPart>
      <w:docPartPr>
        <w:name w:val="4D292C7733214C08A6CA402F073230D5"/>
        <w:category>
          <w:name w:val="General"/>
          <w:gallery w:val="placeholder"/>
        </w:category>
        <w:types>
          <w:type w:val="bbPlcHdr"/>
        </w:types>
        <w:behaviors>
          <w:behavior w:val="content"/>
        </w:behaviors>
        <w:guid w:val="{17ED575A-B1B3-44B1-B131-8E54CDF6654E}"/>
      </w:docPartPr>
      <w:docPartBody>
        <w:p w:rsidR="001C2448" w:rsidRDefault="00134ED9" w:rsidP="00134ED9">
          <w:pPr>
            <w:pStyle w:val="4D292C7733214C08A6CA402F073230D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Times New Roman">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ED9"/>
    <w:rsid w:val="00134ED9"/>
    <w:rsid w:val="001C2448"/>
    <w:rsid w:val="0042011C"/>
    <w:rsid w:val="00AF527F"/>
    <w:rsid w:val="00BF604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A1E90CBF144E458DAB08153CBABC24">
    <w:name w:val="31A1E90CBF144E458DAB08153CBABC24"/>
    <w:rsid w:val="00134ED9"/>
  </w:style>
  <w:style w:type="paragraph" w:customStyle="1" w:styleId="4D292C7733214C08A6CA402F073230D5">
    <w:name w:val="4D292C7733214C08A6CA402F073230D5"/>
    <w:rsid w:val="00134E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2016-03-04T00:00:00</PublishDate>
  <Abstract/>
  <CompanyAddress>c.o. NMIT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E931FA-6386-43DE-B4A9-937FB8DE6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23</Pages>
  <Words>2298</Words>
  <Characters>13104</Characters>
  <Application>Microsoft Office Word</Application>
  <DocSecurity>0</DocSecurity>
  <Lines>109</Lines>
  <Paragraphs>30</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website proposal for the nelson branch of Olive growers new zealand</vt:lpstr>
      <vt:lpstr>Executive Summary</vt:lpstr>
      <vt:lpstr>Introduction</vt:lpstr>
      <vt:lpstr>User Requirements</vt:lpstr>
      <vt:lpstr>    General Functionality</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    Competitive Analysis Summary</vt:lpstr>
      <vt:lpstr>        Olives New Zealand</vt:lpstr>
      <vt:lpstr>Section Three Site Content</vt:lpstr>
      <vt:lpstr>    Content Grouping and Labelling</vt:lpstr>
      <vt:lpstr>    Functional Requirements</vt:lpstr>
      <vt:lpstr>    Metaphors</vt:lpstr>
      <vt:lpstr>    Metaphor Exploration – Functional Metaphor</vt:lpstr>
      <vt:lpstr>    Metaphor Exploration – Visual Metaphor</vt:lpstr>
      <vt:lpstr>Section 4 Site Structure</vt:lpstr>
      <vt:lpstr>    Site Structure Listing</vt:lpstr>
      <vt:lpstr>    </vt:lpstr>
      <vt:lpstr>    Sitemap</vt:lpstr>
      <vt:lpstr>    </vt:lpstr>
      <vt:lpstr>Section 5 – Visual Design</vt:lpstr>
      <vt:lpstr>    Layout Grids</vt:lpstr>
      <vt:lpstr>    Main Page Layout</vt:lpstr>
      <vt:lpstr>    Individual Grove Page Layout</vt:lpstr>
      <vt:lpstr>    /</vt:lpstr>
      <vt:lpstr>    / </vt:lpstr>
      <vt:lpstr>    Contact Page Layout</vt:lpstr>
      <vt:lpstr>Conclusion</vt:lpstr>
    </vt:vector>
  </TitlesOfParts>
  <Company>TeamTeam2016</Company>
  <LinksUpToDate>false</LinksUpToDate>
  <CharactersWithSpaces>15372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proposal for the nelson branch of Olive growers new zealand</dc:title>
  <dc:subject>Web701 2016</dc:subject>
  <dc:creator>John Irvine</dc:creator>
  <cp:keywords/>
  <dc:description/>
  <cp:lastModifiedBy>John Irvine</cp:lastModifiedBy>
  <cp:revision>26</cp:revision>
  <dcterms:created xsi:type="dcterms:W3CDTF">2016-03-03T22:22:00Z</dcterms:created>
  <dcterms:modified xsi:type="dcterms:W3CDTF">2016-03-21T21:10:00Z</dcterms:modified>
</cp:coreProperties>
</file>